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78EA6E" w14:textId="77777777" w:rsidR="00126E03" w:rsidRPr="00E76DDF" w:rsidRDefault="00126E03">
      <w:pPr>
        <w:rPr>
          <w:sz w:val="28"/>
          <w:szCs w:val="28"/>
        </w:rPr>
      </w:pPr>
      <w:r w:rsidRPr="00E76DDF">
        <w:rPr>
          <w:sz w:val="28"/>
          <w:szCs w:val="28"/>
        </w:rPr>
        <w:t>Chapter 4</w:t>
      </w:r>
    </w:p>
    <w:p w14:paraId="1EC63FD3" w14:textId="77777777" w:rsidR="00126E03" w:rsidRDefault="00126E03"/>
    <w:p w14:paraId="368B4E88" w14:textId="77777777" w:rsidR="00750B4E" w:rsidRPr="00E76DDF" w:rsidRDefault="00126E03">
      <w:pPr>
        <w:rPr>
          <w:b/>
          <w:sz w:val="40"/>
          <w:szCs w:val="40"/>
        </w:rPr>
      </w:pPr>
      <w:r w:rsidRPr="00E76DDF">
        <w:rPr>
          <w:b/>
          <w:sz w:val="40"/>
          <w:szCs w:val="40"/>
        </w:rPr>
        <w:t>Water Quality Statistics</w:t>
      </w:r>
    </w:p>
    <w:p w14:paraId="195078D2" w14:textId="77777777" w:rsidR="00126E03" w:rsidRPr="00E76DDF" w:rsidRDefault="00126E03">
      <w:pPr>
        <w:rPr>
          <w:sz w:val="40"/>
          <w:szCs w:val="40"/>
        </w:rPr>
      </w:pPr>
    </w:p>
    <w:p w14:paraId="3F37D9B8" w14:textId="0DCE155F" w:rsidR="00126E03" w:rsidRPr="00E76DDF" w:rsidRDefault="00126E03" w:rsidP="00126E03">
      <w:pPr>
        <w:widowControl w:val="0"/>
        <w:autoSpaceDE w:val="0"/>
        <w:autoSpaceDN w:val="0"/>
        <w:adjustRightInd w:val="0"/>
        <w:spacing w:after="240" w:line="300" w:lineRule="atLeast"/>
        <w:rPr>
          <w:rFonts w:cs="Times Roman"/>
          <w:color w:val="000000"/>
          <w:sz w:val="26"/>
          <w:szCs w:val="26"/>
        </w:rPr>
      </w:pPr>
      <w:r w:rsidRPr="00E76DDF">
        <w:rPr>
          <w:rFonts w:cs="Times Roman"/>
          <w:color w:val="000000"/>
          <w:sz w:val="26"/>
          <w:szCs w:val="26"/>
        </w:rPr>
        <w:t xml:space="preserve">We developed a series of linear mixed effects models to estimate concentrations for constituents of concern (COCs) in Puget Sound urban </w:t>
      </w:r>
      <w:proofErr w:type="spellStart"/>
      <w:r w:rsidRPr="00E76DDF">
        <w:rPr>
          <w:rFonts w:cs="Times Roman"/>
          <w:color w:val="000000"/>
          <w:sz w:val="26"/>
          <w:szCs w:val="26"/>
        </w:rPr>
        <w:t>stormwater</w:t>
      </w:r>
      <w:proofErr w:type="spellEnd"/>
      <w:r w:rsidRPr="00E76DDF">
        <w:rPr>
          <w:rFonts w:cs="Times Roman"/>
          <w:color w:val="000000"/>
          <w:sz w:val="26"/>
          <w:szCs w:val="26"/>
        </w:rPr>
        <w:t xml:space="preserve">.  Spatial covariates in the models included various landscape predictors, rainfall, </w:t>
      </w:r>
      <w:r w:rsidR="003B004C">
        <w:rPr>
          <w:rFonts w:cs="Times Roman"/>
          <w:color w:val="000000"/>
          <w:sz w:val="26"/>
          <w:szCs w:val="26"/>
        </w:rPr>
        <w:t xml:space="preserve">seasonal components, </w:t>
      </w:r>
      <w:r w:rsidRPr="00E76DDF">
        <w:rPr>
          <w:rFonts w:cs="Times Roman"/>
          <w:color w:val="000000"/>
          <w:sz w:val="26"/>
          <w:szCs w:val="26"/>
        </w:rPr>
        <w:t>and in some models, percent land use (commercial, industrial, residential).</w:t>
      </w:r>
    </w:p>
    <w:p w14:paraId="61B2DD92" w14:textId="77777777" w:rsidR="00E76DDF" w:rsidRPr="00E76DDF" w:rsidRDefault="00E76DDF" w:rsidP="00E76DDF">
      <w:pPr>
        <w:widowControl w:val="0"/>
        <w:autoSpaceDE w:val="0"/>
        <w:autoSpaceDN w:val="0"/>
        <w:adjustRightInd w:val="0"/>
        <w:spacing w:after="240" w:line="440" w:lineRule="atLeast"/>
        <w:rPr>
          <w:rFonts w:cs="Times Bold"/>
          <w:b/>
          <w:bCs/>
          <w:color w:val="000000"/>
          <w:sz w:val="36"/>
          <w:szCs w:val="36"/>
        </w:rPr>
      </w:pPr>
      <w:r w:rsidRPr="00E76DDF">
        <w:rPr>
          <w:rFonts w:cs="Times Bold"/>
          <w:b/>
          <w:bCs/>
          <w:color w:val="000000"/>
          <w:sz w:val="36"/>
          <w:szCs w:val="36"/>
        </w:rPr>
        <w:t xml:space="preserve">4.1 Data Sources </w:t>
      </w:r>
    </w:p>
    <w:p w14:paraId="41586302" w14:textId="25EB0A79" w:rsidR="00E76DDF" w:rsidRPr="00E76DDF" w:rsidRDefault="00E76DDF" w:rsidP="00E76DDF">
      <w:pPr>
        <w:widowControl w:val="0"/>
        <w:autoSpaceDE w:val="0"/>
        <w:autoSpaceDN w:val="0"/>
        <w:adjustRightInd w:val="0"/>
        <w:spacing w:after="240" w:line="440" w:lineRule="atLeast"/>
        <w:rPr>
          <w:rFonts w:cs="Times Roman"/>
          <w:color w:val="000000"/>
          <w:sz w:val="32"/>
          <w:szCs w:val="32"/>
        </w:rPr>
      </w:pPr>
      <w:r w:rsidRPr="00E76DDF">
        <w:rPr>
          <w:rFonts w:cs="Times Bold"/>
          <w:b/>
          <w:bCs/>
          <w:color w:val="000000"/>
          <w:sz w:val="32"/>
          <w:szCs w:val="32"/>
        </w:rPr>
        <w:t xml:space="preserve">4.1.1 Outfall Data </w:t>
      </w:r>
    </w:p>
    <w:p w14:paraId="76DB1EC3" w14:textId="361B252F" w:rsidR="00E76DDF" w:rsidRPr="00E76DDF" w:rsidRDefault="00E76DDF" w:rsidP="00E76DDF">
      <w:pPr>
        <w:widowControl w:val="0"/>
        <w:autoSpaceDE w:val="0"/>
        <w:autoSpaceDN w:val="0"/>
        <w:adjustRightInd w:val="0"/>
        <w:spacing w:after="240" w:line="300" w:lineRule="atLeast"/>
        <w:rPr>
          <w:rFonts w:cs="Times Roman"/>
          <w:color w:val="000000"/>
        </w:rPr>
      </w:pPr>
      <w:r w:rsidRPr="00E76DDF">
        <w:rPr>
          <w:rFonts w:cs="Times Roman"/>
          <w:color w:val="000000"/>
          <w:sz w:val="26"/>
          <w:szCs w:val="26"/>
        </w:rPr>
        <w:t xml:space="preserve">The primary source of measured </w:t>
      </w:r>
      <w:proofErr w:type="spellStart"/>
      <w:r w:rsidRPr="00E76DDF">
        <w:rPr>
          <w:rFonts w:cs="Times Roman"/>
          <w:color w:val="000000"/>
          <w:sz w:val="26"/>
          <w:szCs w:val="26"/>
        </w:rPr>
        <w:t>stormwater</w:t>
      </w:r>
      <w:proofErr w:type="spellEnd"/>
      <w:r w:rsidRPr="00E76DDF">
        <w:rPr>
          <w:rFonts w:cs="Times Roman"/>
          <w:color w:val="000000"/>
          <w:sz w:val="26"/>
          <w:szCs w:val="26"/>
        </w:rPr>
        <w:t xml:space="preserve"> data is the S8.D Municipal </w:t>
      </w:r>
      <w:proofErr w:type="spellStart"/>
      <w:r w:rsidRPr="00E76DDF">
        <w:rPr>
          <w:rFonts w:cs="Times Roman"/>
          <w:color w:val="000000"/>
          <w:sz w:val="26"/>
          <w:szCs w:val="26"/>
        </w:rPr>
        <w:t>Stormwater</w:t>
      </w:r>
      <w:proofErr w:type="spellEnd"/>
      <w:r w:rsidRPr="00E76DDF">
        <w:rPr>
          <w:rFonts w:cs="Times Roman"/>
          <w:color w:val="000000"/>
          <w:sz w:val="26"/>
          <w:szCs w:val="26"/>
        </w:rPr>
        <w:t xml:space="preserve"> Permit Outfall Data (referred to as the S8 Data in this document) provided by the Washington Department of Ecology (</w:t>
      </w:r>
      <w:r w:rsidRPr="00744AD8">
        <w:rPr>
          <w:rFonts w:cs="Times Roman"/>
          <w:color w:val="000000"/>
          <w:sz w:val="26"/>
          <w:szCs w:val="26"/>
        </w:rPr>
        <w:t>Hobbs et al.</w:t>
      </w:r>
      <w:r w:rsidR="00100794" w:rsidRPr="00C658DA">
        <w:rPr>
          <w:rFonts w:cs="Times Roman"/>
          <w:color w:val="000000"/>
          <w:sz w:val="26"/>
          <w:szCs w:val="26"/>
        </w:rPr>
        <w:t>,</w:t>
      </w:r>
      <w:r w:rsidRPr="00100794">
        <w:rPr>
          <w:rFonts w:cs="Times Roman"/>
          <w:color w:val="000000"/>
          <w:sz w:val="26"/>
          <w:szCs w:val="26"/>
        </w:rPr>
        <w:t xml:space="preserve"> 2015</w:t>
      </w:r>
      <w:r w:rsidRPr="00E76DDF">
        <w:rPr>
          <w:rFonts w:cs="Times Roman"/>
          <w:color w:val="000000"/>
          <w:sz w:val="26"/>
          <w:szCs w:val="26"/>
        </w:rPr>
        <w:t xml:space="preserve">). Special Condition S8.D of the 2007-2012 Phase I Municipal </w:t>
      </w:r>
      <w:proofErr w:type="spellStart"/>
      <w:r w:rsidRPr="00E76DDF">
        <w:rPr>
          <w:rFonts w:cs="Times Roman"/>
          <w:color w:val="000000"/>
          <w:sz w:val="26"/>
          <w:szCs w:val="26"/>
        </w:rPr>
        <w:t>Stormwater</w:t>
      </w:r>
      <w:proofErr w:type="spellEnd"/>
      <w:r w:rsidRPr="00E76DDF">
        <w:rPr>
          <w:rFonts w:cs="Times Roman"/>
          <w:color w:val="000000"/>
          <w:sz w:val="26"/>
          <w:szCs w:val="26"/>
        </w:rPr>
        <w:t xml:space="preserve"> Permit required </w:t>
      </w:r>
      <w:proofErr w:type="spellStart"/>
      <w:r w:rsidRPr="00E76DDF">
        <w:rPr>
          <w:rFonts w:cs="Times Roman"/>
          <w:color w:val="000000"/>
          <w:sz w:val="26"/>
          <w:szCs w:val="26"/>
        </w:rPr>
        <w:t>permittees</w:t>
      </w:r>
      <w:proofErr w:type="spellEnd"/>
      <w:r w:rsidRPr="00E76DDF">
        <w:rPr>
          <w:rFonts w:cs="Times Roman"/>
          <w:color w:val="000000"/>
          <w:sz w:val="26"/>
          <w:szCs w:val="26"/>
        </w:rPr>
        <w:t xml:space="preserve"> to collect and analyze data to evaluate pollutant load</w:t>
      </w:r>
      <w:r>
        <w:rPr>
          <w:rFonts w:cs="Times Roman"/>
          <w:color w:val="000000"/>
          <w:sz w:val="26"/>
          <w:szCs w:val="26"/>
        </w:rPr>
        <w:t>s in</w:t>
      </w:r>
      <w:r w:rsidRPr="00E76DDF">
        <w:rPr>
          <w:rFonts w:cs="Times Roman"/>
          <w:color w:val="000000"/>
          <w:sz w:val="26"/>
          <w:szCs w:val="26"/>
        </w:rPr>
        <w:t xml:space="preserve"> </w:t>
      </w:r>
      <w:proofErr w:type="spellStart"/>
      <w:r w:rsidRPr="00E76DDF">
        <w:rPr>
          <w:rFonts w:cs="Times Roman"/>
          <w:color w:val="000000"/>
          <w:sz w:val="26"/>
          <w:szCs w:val="26"/>
        </w:rPr>
        <w:t>stormwater</w:t>
      </w:r>
      <w:proofErr w:type="spellEnd"/>
      <w:r w:rsidRPr="00E76DDF">
        <w:rPr>
          <w:rFonts w:cs="Times Roman"/>
          <w:color w:val="000000"/>
          <w:sz w:val="26"/>
          <w:szCs w:val="26"/>
        </w:rPr>
        <w:t xml:space="preserve"> discharged from different land uses: high density (HD) residential,</w:t>
      </w:r>
      <w:r w:rsidRPr="00E76DDF">
        <w:rPr>
          <w:rFonts w:cs="Times Roman"/>
          <w:color w:val="000000"/>
          <w:position w:val="-22"/>
          <w:sz w:val="18"/>
          <w:szCs w:val="18"/>
        </w:rPr>
        <w:t xml:space="preserve"> </w:t>
      </w:r>
      <w:r w:rsidRPr="00E76DDF">
        <w:rPr>
          <w:rFonts w:cs="Times Roman"/>
          <w:color w:val="000000"/>
          <w:sz w:val="26"/>
          <w:szCs w:val="26"/>
        </w:rPr>
        <w:t>low density (L</w:t>
      </w:r>
      <w:r>
        <w:rPr>
          <w:rFonts w:cs="Times Roman"/>
          <w:color w:val="000000"/>
          <w:sz w:val="26"/>
          <w:szCs w:val="26"/>
        </w:rPr>
        <w:t xml:space="preserve">D) residential, commercial, and </w:t>
      </w:r>
      <w:r w:rsidRPr="00E76DDF">
        <w:rPr>
          <w:rFonts w:cs="Times Roman"/>
          <w:color w:val="000000"/>
          <w:sz w:val="26"/>
          <w:szCs w:val="26"/>
        </w:rPr>
        <w:t xml:space="preserve">industrial. </w:t>
      </w:r>
      <w:r>
        <w:rPr>
          <w:rFonts w:cs="Times Roman"/>
          <w:color w:val="000000"/>
          <w:sz w:val="26"/>
          <w:szCs w:val="26"/>
        </w:rPr>
        <w:t xml:space="preserve"> </w:t>
      </w:r>
      <w:r w:rsidRPr="00E76DDF">
        <w:rPr>
          <w:rFonts w:cs="Times Roman"/>
          <w:color w:val="000000"/>
          <w:sz w:val="26"/>
          <w:szCs w:val="26"/>
        </w:rPr>
        <w:t xml:space="preserve">Phase I </w:t>
      </w:r>
      <w:proofErr w:type="spellStart"/>
      <w:r w:rsidRPr="00E76DDF">
        <w:rPr>
          <w:rFonts w:cs="Times Roman"/>
          <w:color w:val="000000"/>
          <w:sz w:val="26"/>
          <w:szCs w:val="26"/>
        </w:rPr>
        <w:t>Permittees</w:t>
      </w:r>
      <w:proofErr w:type="spellEnd"/>
      <w:r w:rsidR="00E53782">
        <w:rPr>
          <w:rStyle w:val="FootnoteReference"/>
          <w:rFonts w:cs="Times Roman"/>
          <w:color w:val="000000"/>
          <w:sz w:val="26"/>
          <w:szCs w:val="26"/>
        </w:rPr>
        <w:footnoteReference w:id="1"/>
      </w:r>
      <w:r w:rsidRPr="00E76DDF">
        <w:rPr>
          <w:rFonts w:cs="Times Roman"/>
          <w:color w:val="000000"/>
          <w:sz w:val="26"/>
          <w:szCs w:val="26"/>
        </w:rPr>
        <w:t xml:space="preserve"> collected water quality and flow data, sediment data, and toxicity information from </w:t>
      </w:r>
      <w:proofErr w:type="spellStart"/>
      <w:r w:rsidRPr="00E76DDF">
        <w:rPr>
          <w:rFonts w:cs="Times Roman"/>
          <w:color w:val="000000"/>
          <w:sz w:val="26"/>
          <w:szCs w:val="26"/>
        </w:rPr>
        <w:t>stormwater</w:t>
      </w:r>
      <w:proofErr w:type="spellEnd"/>
      <w:r w:rsidRPr="00E76DDF">
        <w:rPr>
          <w:rFonts w:cs="Times Roman"/>
          <w:color w:val="000000"/>
          <w:sz w:val="26"/>
          <w:szCs w:val="26"/>
        </w:rPr>
        <w:t xml:space="preserve"> discharges during storm events. </w:t>
      </w:r>
      <w:r>
        <w:rPr>
          <w:rFonts w:cs="Times Roman"/>
          <w:color w:val="000000"/>
          <w:sz w:val="26"/>
          <w:szCs w:val="26"/>
        </w:rPr>
        <w:t xml:space="preserve">  </w:t>
      </w:r>
      <w:proofErr w:type="spellStart"/>
      <w:r>
        <w:rPr>
          <w:rFonts w:cs="Times Roman"/>
          <w:color w:val="000000"/>
          <w:sz w:val="26"/>
          <w:szCs w:val="26"/>
        </w:rPr>
        <w:t>Stormwater</w:t>
      </w:r>
      <w:proofErr w:type="spellEnd"/>
      <w:r>
        <w:rPr>
          <w:rFonts w:cs="Times Roman"/>
          <w:color w:val="000000"/>
          <w:sz w:val="26"/>
          <w:szCs w:val="26"/>
        </w:rPr>
        <w:t xml:space="preserve"> data collected from a total of 16 outfalls </w:t>
      </w:r>
      <w:r w:rsidR="00A66850">
        <w:rPr>
          <w:rFonts w:cs="Times Roman"/>
          <w:color w:val="000000"/>
          <w:sz w:val="26"/>
          <w:szCs w:val="26"/>
        </w:rPr>
        <w:t xml:space="preserve">by six Phase I </w:t>
      </w:r>
      <w:proofErr w:type="spellStart"/>
      <w:r w:rsidR="00A66850">
        <w:rPr>
          <w:rFonts w:cs="Times Roman"/>
          <w:color w:val="000000"/>
          <w:sz w:val="26"/>
          <w:szCs w:val="26"/>
        </w:rPr>
        <w:t>Permittees</w:t>
      </w:r>
      <w:proofErr w:type="spellEnd"/>
      <w:r w:rsidR="00A66850">
        <w:rPr>
          <w:rFonts w:cs="Times Roman"/>
          <w:color w:val="000000"/>
          <w:sz w:val="26"/>
          <w:szCs w:val="26"/>
        </w:rPr>
        <w:t xml:space="preserve"> </w:t>
      </w:r>
      <w:r>
        <w:rPr>
          <w:rFonts w:cs="Times Roman"/>
          <w:color w:val="000000"/>
          <w:sz w:val="26"/>
          <w:szCs w:val="26"/>
        </w:rPr>
        <w:t>was utilized in this modeling study.</w:t>
      </w:r>
    </w:p>
    <w:p w14:paraId="4F381347" w14:textId="77777777" w:rsidR="00E76DDF" w:rsidRPr="00E76DDF" w:rsidRDefault="00E76DDF" w:rsidP="00E76DDF">
      <w:pPr>
        <w:widowControl w:val="0"/>
        <w:autoSpaceDE w:val="0"/>
        <w:autoSpaceDN w:val="0"/>
        <w:adjustRightInd w:val="0"/>
        <w:spacing w:after="240" w:line="300" w:lineRule="atLeast"/>
        <w:rPr>
          <w:rFonts w:cs="Times Roman"/>
          <w:color w:val="000000"/>
        </w:rPr>
      </w:pPr>
      <w:r w:rsidRPr="00E76DDF">
        <w:rPr>
          <w:rFonts w:cs="Times Roman"/>
          <w:color w:val="000000"/>
          <w:sz w:val="26"/>
          <w:szCs w:val="26"/>
        </w:rPr>
        <w:t xml:space="preserve">The </w:t>
      </w:r>
      <w:proofErr w:type="spellStart"/>
      <w:r w:rsidRPr="00E76DDF">
        <w:rPr>
          <w:rFonts w:cs="Times Roman"/>
          <w:color w:val="000000"/>
          <w:sz w:val="26"/>
          <w:szCs w:val="26"/>
        </w:rPr>
        <w:t>stormwater</w:t>
      </w:r>
      <w:proofErr w:type="spellEnd"/>
      <w:r w:rsidRPr="00E76DDF">
        <w:rPr>
          <w:rFonts w:cs="Times Roman"/>
          <w:color w:val="000000"/>
          <w:sz w:val="26"/>
          <w:szCs w:val="26"/>
        </w:rPr>
        <w:t xml:space="preserve"> outfall data is available from Ecology via an open-data </w:t>
      </w:r>
      <w:proofErr w:type="spellStart"/>
      <w:proofErr w:type="gramStart"/>
      <w:r w:rsidRPr="00E76DDF">
        <w:rPr>
          <w:rFonts w:cs="Times Roman"/>
          <w:color w:val="000000"/>
          <w:sz w:val="26"/>
          <w:szCs w:val="26"/>
        </w:rPr>
        <w:t>api</w:t>
      </w:r>
      <w:proofErr w:type="spellEnd"/>
      <w:proofErr w:type="gramEnd"/>
      <w:r w:rsidRPr="00E76DDF">
        <w:rPr>
          <w:rFonts w:cs="Times Roman"/>
          <w:color w:val="000000"/>
          <w:sz w:val="26"/>
          <w:szCs w:val="26"/>
        </w:rPr>
        <w:t xml:space="preserve"> at: https://data.wa.gov/Natural-Resources-Environment/Municipal-Stormwater- Permit-Outfall-Data/d958-q2ci. </w:t>
      </w:r>
    </w:p>
    <w:p w14:paraId="36DBDA6B" w14:textId="77777777" w:rsidR="00E76DDF" w:rsidRPr="00E76DDF" w:rsidRDefault="00E76DDF" w:rsidP="00E76DDF">
      <w:pPr>
        <w:widowControl w:val="0"/>
        <w:autoSpaceDE w:val="0"/>
        <w:autoSpaceDN w:val="0"/>
        <w:adjustRightInd w:val="0"/>
        <w:spacing w:after="240" w:line="300" w:lineRule="atLeast"/>
        <w:rPr>
          <w:rFonts w:cs="Times Roman"/>
          <w:color w:val="000000"/>
          <w:sz w:val="26"/>
          <w:szCs w:val="26"/>
        </w:rPr>
      </w:pPr>
      <w:r w:rsidRPr="00E76DDF">
        <w:rPr>
          <w:rFonts w:cs="Times Roman"/>
          <w:color w:val="000000"/>
          <w:sz w:val="26"/>
          <w:szCs w:val="26"/>
        </w:rPr>
        <w:t xml:space="preserve">COCs analyzed in this study are: </w:t>
      </w:r>
    </w:p>
    <w:p w14:paraId="3BB75B7D" w14:textId="23BB6D87" w:rsidR="00AC0806" w:rsidRDefault="00AC0806" w:rsidP="00AC0806">
      <w:pPr>
        <w:pStyle w:val="ListParagraph"/>
        <w:widowControl w:val="0"/>
        <w:numPr>
          <w:ilvl w:val="0"/>
          <w:numId w:val="2"/>
        </w:numPr>
        <w:autoSpaceDE w:val="0"/>
        <w:autoSpaceDN w:val="0"/>
        <w:adjustRightInd w:val="0"/>
        <w:spacing w:after="240" w:line="300" w:lineRule="atLeast"/>
        <w:rPr>
          <w:rFonts w:cs="Times Roman"/>
          <w:color w:val="000000"/>
          <w:sz w:val="26"/>
          <w:szCs w:val="26"/>
        </w:rPr>
      </w:pPr>
      <w:r>
        <w:rPr>
          <w:rFonts w:cs="Times Roman"/>
          <w:color w:val="000000"/>
          <w:sz w:val="26"/>
          <w:szCs w:val="26"/>
        </w:rPr>
        <w:t>Copper – Total</w:t>
      </w:r>
    </w:p>
    <w:p w14:paraId="6189A1EC" w14:textId="77777777" w:rsidR="007522C4" w:rsidRDefault="007522C4" w:rsidP="007522C4">
      <w:pPr>
        <w:pStyle w:val="ListParagraph"/>
        <w:widowControl w:val="0"/>
        <w:numPr>
          <w:ilvl w:val="0"/>
          <w:numId w:val="2"/>
        </w:numPr>
        <w:autoSpaceDE w:val="0"/>
        <w:autoSpaceDN w:val="0"/>
        <w:adjustRightInd w:val="0"/>
        <w:spacing w:after="240" w:line="300" w:lineRule="atLeast"/>
        <w:rPr>
          <w:rFonts w:cs="Times Roman"/>
          <w:sz w:val="26"/>
          <w:szCs w:val="26"/>
        </w:rPr>
      </w:pPr>
      <w:r w:rsidRPr="00162E66">
        <w:rPr>
          <w:rFonts w:cs="Times Roman"/>
          <w:sz w:val="26"/>
          <w:szCs w:val="26"/>
        </w:rPr>
        <w:t xml:space="preserve">Total </w:t>
      </w:r>
      <w:proofErr w:type="spellStart"/>
      <w:r w:rsidRPr="00162E66">
        <w:rPr>
          <w:rFonts w:cs="Times Roman"/>
          <w:sz w:val="26"/>
          <w:szCs w:val="26"/>
        </w:rPr>
        <w:t>Kjeldahl</w:t>
      </w:r>
      <w:proofErr w:type="spellEnd"/>
      <w:r w:rsidRPr="00162E66">
        <w:rPr>
          <w:rFonts w:cs="Times Roman"/>
          <w:sz w:val="26"/>
          <w:szCs w:val="26"/>
        </w:rPr>
        <w:t xml:space="preserve"> Nitrogen (TKN)</w:t>
      </w:r>
    </w:p>
    <w:p w14:paraId="6348C207" w14:textId="77777777" w:rsidR="007522C4" w:rsidRDefault="007522C4" w:rsidP="007522C4">
      <w:pPr>
        <w:pStyle w:val="ListParagraph"/>
        <w:widowControl w:val="0"/>
        <w:numPr>
          <w:ilvl w:val="0"/>
          <w:numId w:val="2"/>
        </w:numPr>
        <w:autoSpaceDE w:val="0"/>
        <w:autoSpaceDN w:val="0"/>
        <w:adjustRightInd w:val="0"/>
        <w:spacing w:after="240" w:line="300" w:lineRule="atLeast"/>
        <w:rPr>
          <w:rFonts w:cs="Times Roman"/>
          <w:color w:val="000000"/>
          <w:sz w:val="26"/>
          <w:szCs w:val="26"/>
        </w:rPr>
      </w:pPr>
      <w:r>
        <w:rPr>
          <w:rFonts w:cs="Times Roman"/>
          <w:color w:val="000000"/>
          <w:sz w:val="26"/>
          <w:szCs w:val="26"/>
        </w:rPr>
        <w:t>Phosphorus – Total</w:t>
      </w:r>
    </w:p>
    <w:p w14:paraId="0E4496C2" w14:textId="77777777" w:rsidR="001729A9" w:rsidRPr="00C658DA" w:rsidRDefault="001729A9" w:rsidP="007522C4">
      <w:pPr>
        <w:pStyle w:val="ListParagraph"/>
        <w:widowControl w:val="0"/>
        <w:numPr>
          <w:ilvl w:val="0"/>
          <w:numId w:val="2"/>
        </w:numPr>
        <w:autoSpaceDE w:val="0"/>
        <w:autoSpaceDN w:val="0"/>
        <w:adjustRightInd w:val="0"/>
        <w:spacing w:after="240" w:line="300" w:lineRule="atLeast"/>
        <w:rPr>
          <w:rFonts w:cs="Times Roman"/>
          <w:color w:val="000000"/>
          <w:sz w:val="26"/>
          <w:szCs w:val="26"/>
        </w:rPr>
      </w:pPr>
      <w:r w:rsidRPr="00C658DA">
        <w:rPr>
          <w:rFonts w:cs="Times Roman"/>
          <w:color w:val="000000"/>
          <w:sz w:val="26"/>
          <w:szCs w:val="26"/>
        </w:rPr>
        <w:t>Total Suspended Solids (TSS)</w:t>
      </w:r>
    </w:p>
    <w:p w14:paraId="2DE6A4DC" w14:textId="05B55C5C" w:rsidR="001729A9" w:rsidRPr="00C658DA" w:rsidRDefault="001729A9" w:rsidP="001729A9">
      <w:pPr>
        <w:pStyle w:val="ListParagraph"/>
        <w:widowControl w:val="0"/>
        <w:numPr>
          <w:ilvl w:val="0"/>
          <w:numId w:val="2"/>
        </w:numPr>
        <w:autoSpaceDE w:val="0"/>
        <w:autoSpaceDN w:val="0"/>
        <w:adjustRightInd w:val="0"/>
        <w:spacing w:after="240" w:line="300" w:lineRule="atLeast"/>
        <w:rPr>
          <w:rFonts w:cs="Times Roman"/>
          <w:sz w:val="26"/>
          <w:szCs w:val="26"/>
        </w:rPr>
      </w:pPr>
      <w:r w:rsidRPr="00C658DA">
        <w:rPr>
          <w:rFonts w:cs="Times Roman"/>
          <w:sz w:val="26"/>
          <w:szCs w:val="26"/>
        </w:rPr>
        <w:lastRenderedPageBreak/>
        <w:t>Zinc – Total</w:t>
      </w:r>
      <w:r w:rsidR="005D7C09" w:rsidRPr="00C658DA">
        <w:rPr>
          <w:rFonts w:cs="Times Roman"/>
          <w:sz w:val="26"/>
          <w:szCs w:val="26"/>
        </w:rPr>
        <w:t xml:space="preserve"> </w:t>
      </w:r>
    </w:p>
    <w:p w14:paraId="450B835D" w14:textId="06089648" w:rsidR="00E76DDF" w:rsidRDefault="00E76DDF" w:rsidP="00074BAC">
      <w:pPr>
        <w:widowControl w:val="0"/>
        <w:autoSpaceDE w:val="0"/>
        <w:autoSpaceDN w:val="0"/>
        <w:adjustRightInd w:val="0"/>
        <w:spacing w:after="240" w:line="300" w:lineRule="atLeast"/>
        <w:rPr>
          <w:rFonts w:cs="Times Roman"/>
          <w:color w:val="000000"/>
          <w:sz w:val="26"/>
          <w:szCs w:val="26"/>
        </w:rPr>
      </w:pPr>
      <w:r w:rsidRPr="00E76DDF">
        <w:rPr>
          <w:rFonts w:cs="Times Roman"/>
          <w:color w:val="000000"/>
          <w:sz w:val="26"/>
          <w:szCs w:val="26"/>
        </w:rPr>
        <w:t xml:space="preserve">We extracted data for these COCs, and performed minimal data cleaning. We filtered out rejected data (values with a R or REJ flag), removed replicates, and removed </w:t>
      </w:r>
      <w:r w:rsidR="00A9475F">
        <w:rPr>
          <w:rFonts w:cs="Times Roman"/>
          <w:color w:val="000000"/>
          <w:sz w:val="26"/>
          <w:szCs w:val="26"/>
        </w:rPr>
        <w:t>one</w:t>
      </w:r>
      <w:r w:rsidRPr="00E76DDF">
        <w:rPr>
          <w:rFonts w:cs="Times Roman"/>
          <w:color w:val="000000"/>
          <w:sz w:val="26"/>
          <w:szCs w:val="26"/>
        </w:rPr>
        <w:t xml:space="preserve"> data point</w:t>
      </w:r>
      <w:r w:rsidR="00A9475F">
        <w:rPr>
          <w:rFonts w:cs="Times Roman"/>
          <w:color w:val="000000"/>
          <w:sz w:val="26"/>
          <w:szCs w:val="26"/>
        </w:rPr>
        <w:t xml:space="preserve"> for </w:t>
      </w:r>
      <w:r w:rsidR="00A571CF">
        <w:rPr>
          <w:rFonts w:cs="Times Roman"/>
          <w:color w:val="000000"/>
          <w:sz w:val="26"/>
          <w:szCs w:val="26"/>
        </w:rPr>
        <w:t xml:space="preserve">total </w:t>
      </w:r>
      <w:proofErr w:type="spellStart"/>
      <w:r w:rsidR="00A571CF">
        <w:rPr>
          <w:rFonts w:cs="Times Roman"/>
          <w:color w:val="000000"/>
          <w:sz w:val="26"/>
          <w:szCs w:val="26"/>
        </w:rPr>
        <w:t>Kjeldahl</w:t>
      </w:r>
      <w:proofErr w:type="spellEnd"/>
      <w:r w:rsidR="00A571CF">
        <w:rPr>
          <w:rFonts w:cs="Times Roman"/>
          <w:color w:val="000000"/>
          <w:sz w:val="26"/>
          <w:szCs w:val="26"/>
        </w:rPr>
        <w:t xml:space="preserve"> nitrogen</w:t>
      </w:r>
      <w:r w:rsidR="00A9475F">
        <w:rPr>
          <w:rFonts w:cs="Times Roman"/>
          <w:color w:val="000000"/>
          <w:sz w:val="26"/>
          <w:szCs w:val="26"/>
        </w:rPr>
        <w:t xml:space="preserve"> </w:t>
      </w:r>
      <w:r w:rsidRPr="00E76DDF">
        <w:rPr>
          <w:rFonts w:cs="Times Roman"/>
          <w:color w:val="000000"/>
          <w:sz w:val="26"/>
          <w:szCs w:val="26"/>
        </w:rPr>
        <w:t>that w</w:t>
      </w:r>
      <w:r w:rsidR="00A9475F">
        <w:rPr>
          <w:rFonts w:cs="Times Roman"/>
          <w:color w:val="000000"/>
          <w:sz w:val="26"/>
          <w:szCs w:val="26"/>
        </w:rPr>
        <w:t>as</w:t>
      </w:r>
      <w:r w:rsidRPr="00E76DDF">
        <w:rPr>
          <w:rFonts w:cs="Times Roman"/>
          <w:color w:val="000000"/>
          <w:sz w:val="26"/>
          <w:szCs w:val="26"/>
        </w:rPr>
        <w:t xml:space="preserve"> </w:t>
      </w:r>
      <w:r w:rsidR="00A9475F">
        <w:rPr>
          <w:rFonts w:cs="Times Roman"/>
          <w:color w:val="000000"/>
          <w:sz w:val="26"/>
          <w:szCs w:val="26"/>
        </w:rPr>
        <w:t>an outlier</w:t>
      </w:r>
      <w:r w:rsidR="00074BAC">
        <w:rPr>
          <w:rFonts w:cs="Times Roman"/>
          <w:color w:val="000000"/>
          <w:sz w:val="26"/>
          <w:szCs w:val="26"/>
        </w:rPr>
        <w:t xml:space="preserve"> (</w:t>
      </w:r>
      <w:r w:rsidR="00A9475F">
        <w:rPr>
          <w:rFonts w:cs="Times Roman"/>
          <w:color w:val="000000"/>
          <w:sz w:val="26"/>
          <w:szCs w:val="26"/>
        </w:rPr>
        <w:t>an order</w:t>
      </w:r>
      <w:r w:rsidR="00074BAC">
        <w:rPr>
          <w:rFonts w:cs="Times Roman"/>
          <w:color w:val="000000"/>
          <w:sz w:val="26"/>
          <w:szCs w:val="26"/>
        </w:rPr>
        <w:t xml:space="preserve"> of magnitude higher than the </w:t>
      </w:r>
      <w:r w:rsidR="00A571CF">
        <w:rPr>
          <w:rFonts w:cs="Times Roman"/>
          <w:color w:val="000000"/>
          <w:sz w:val="26"/>
          <w:szCs w:val="26"/>
        </w:rPr>
        <w:t xml:space="preserve">majority </w:t>
      </w:r>
      <w:r w:rsidR="00074BAC">
        <w:rPr>
          <w:rFonts w:cs="Times Roman"/>
          <w:color w:val="000000"/>
          <w:sz w:val="26"/>
          <w:szCs w:val="26"/>
        </w:rPr>
        <w:t>of the data)</w:t>
      </w:r>
      <w:r w:rsidRPr="00E76DDF">
        <w:rPr>
          <w:rFonts w:cs="Times Roman"/>
          <w:color w:val="000000"/>
          <w:sz w:val="26"/>
          <w:szCs w:val="26"/>
        </w:rPr>
        <w:t xml:space="preserve">. </w:t>
      </w:r>
      <w:r w:rsidR="00A9475F">
        <w:rPr>
          <w:rFonts w:cs="Times Roman"/>
          <w:color w:val="000000"/>
          <w:sz w:val="26"/>
          <w:szCs w:val="26"/>
        </w:rPr>
        <w:t xml:space="preserve"> </w:t>
      </w:r>
      <w:r w:rsidRPr="00E76DDF">
        <w:rPr>
          <w:rFonts w:cs="Times Roman"/>
          <w:color w:val="000000"/>
          <w:sz w:val="26"/>
          <w:szCs w:val="26"/>
        </w:rPr>
        <w:t xml:space="preserve">Figure 4.1 shows data before </w:t>
      </w:r>
      <w:r w:rsidR="00A9475F">
        <w:rPr>
          <w:rFonts w:cs="Times Roman"/>
          <w:color w:val="000000"/>
          <w:sz w:val="26"/>
          <w:szCs w:val="26"/>
        </w:rPr>
        <w:t>removal of the outlier</w:t>
      </w:r>
      <w:r w:rsidRPr="00E76DDF">
        <w:rPr>
          <w:rFonts w:cs="Times Roman"/>
          <w:color w:val="000000"/>
          <w:sz w:val="26"/>
          <w:szCs w:val="26"/>
        </w:rPr>
        <w:t xml:space="preserve">. </w:t>
      </w:r>
    </w:p>
    <w:p w14:paraId="5CA841FB" w14:textId="1279F770" w:rsidR="00126E03" w:rsidRDefault="00A571CF" w:rsidP="00126E03">
      <w:pPr>
        <w:widowControl w:val="0"/>
        <w:autoSpaceDE w:val="0"/>
        <w:autoSpaceDN w:val="0"/>
        <w:adjustRightInd w:val="0"/>
        <w:spacing w:after="240" w:line="300" w:lineRule="atLeast"/>
        <w:rPr>
          <w:rFonts w:ascii="Times Roman" w:hAnsi="Times Roman" w:cs="Times Roman"/>
          <w:noProof/>
          <w:color w:val="000000"/>
          <w:sz w:val="26"/>
          <w:szCs w:val="26"/>
        </w:rPr>
      </w:pPr>
      <w:r w:rsidRPr="00A571CF">
        <w:t xml:space="preserve"> </w:t>
      </w:r>
      <w:r w:rsidRPr="00C658DA">
        <w:rPr>
          <w:rFonts w:ascii="Times Roman" w:hAnsi="Times Roman" w:cs="Times Roman"/>
          <w:noProof/>
          <w:color w:val="000000"/>
          <w:sz w:val="26"/>
          <w:szCs w:val="26"/>
        </w:rPr>
        <w:drawing>
          <wp:inline distT="0" distB="0" distL="0" distR="0" wp14:anchorId="4BE6B383" wp14:editId="74482D36">
            <wp:extent cx="5486400" cy="4051627"/>
            <wp:effectExtent l="0" t="0" r="0" b="1270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051627"/>
                    </a:xfrm>
                    <a:prstGeom prst="rect">
                      <a:avLst/>
                    </a:prstGeom>
                    <a:noFill/>
                    <a:ln>
                      <a:noFill/>
                    </a:ln>
                  </pic:spPr>
                </pic:pic>
              </a:graphicData>
            </a:graphic>
          </wp:inline>
        </w:drawing>
      </w:r>
    </w:p>
    <w:p w14:paraId="2BBE6BD2" w14:textId="6C164EC3" w:rsidR="00E95AB8" w:rsidRPr="001A4A74" w:rsidRDefault="00E95AB8" w:rsidP="00126E03">
      <w:pPr>
        <w:widowControl w:val="0"/>
        <w:autoSpaceDE w:val="0"/>
        <w:autoSpaceDN w:val="0"/>
        <w:adjustRightInd w:val="0"/>
        <w:spacing w:after="240" w:line="300" w:lineRule="atLeast"/>
        <w:rPr>
          <w:rFonts w:ascii="Times Roman" w:hAnsi="Times Roman" w:cs="Times Roman"/>
          <w:color w:val="76923C" w:themeColor="accent3" w:themeShade="BF"/>
          <w:sz w:val="26"/>
          <w:szCs w:val="26"/>
        </w:rPr>
      </w:pPr>
      <w:r w:rsidRPr="00D91DC5">
        <w:rPr>
          <w:rFonts w:ascii="Times Roman" w:hAnsi="Times Roman" w:cs="Times Roman"/>
          <w:b/>
          <w:color w:val="000000"/>
          <w:sz w:val="26"/>
          <w:szCs w:val="26"/>
        </w:rPr>
        <w:t xml:space="preserve">Figure </w:t>
      </w:r>
      <w:proofErr w:type="gramStart"/>
      <w:r w:rsidRPr="00D91DC5">
        <w:rPr>
          <w:rFonts w:ascii="Times Roman" w:hAnsi="Times Roman" w:cs="Times Roman"/>
          <w:b/>
          <w:color w:val="000000"/>
          <w:sz w:val="26"/>
          <w:szCs w:val="26"/>
        </w:rPr>
        <w:t>4.1</w:t>
      </w:r>
      <w:r w:rsidR="00376CE8">
        <w:rPr>
          <w:rFonts w:ascii="Times Roman" w:hAnsi="Times Roman" w:cs="Times Roman"/>
          <w:b/>
          <w:color w:val="000000"/>
          <w:sz w:val="26"/>
          <w:szCs w:val="26"/>
        </w:rPr>
        <w:t xml:space="preserve"> </w:t>
      </w:r>
      <w:r w:rsidR="00A9475F">
        <w:rPr>
          <w:rFonts w:ascii="Times Roman" w:hAnsi="Times Roman" w:cs="Times Roman"/>
          <w:color w:val="000000"/>
          <w:sz w:val="26"/>
          <w:szCs w:val="26"/>
        </w:rPr>
        <w:t xml:space="preserve"> </w:t>
      </w:r>
      <w:r w:rsidR="00D91DC5">
        <w:rPr>
          <w:rFonts w:ascii="Times Roman" w:hAnsi="Times Roman" w:cs="Times Roman"/>
          <w:color w:val="000000"/>
          <w:sz w:val="26"/>
          <w:szCs w:val="26"/>
        </w:rPr>
        <w:t>A</w:t>
      </w:r>
      <w:r w:rsidR="00A9475F">
        <w:rPr>
          <w:rFonts w:ascii="Times Roman" w:hAnsi="Times Roman" w:cs="Times Roman"/>
          <w:color w:val="000000"/>
          <w:sz w:val="26"/>
          <w:szCs w:val="26"/>
        </w:rPr>
        <w:t>ll</w:t>
      </w:r>
      <w:proofErr w:type="gramEnd"/>
      <w:r w:rsidR="00A9475F">
        <w:rPr>
          <w:rFonts w:ascii="Times Roman" w:hAnsi="Times Roman" w:cs="Times Roman"/>
          <w:color w:val="000000"/>
          <w:sz w:val="26"/>
          <w:szCs w:val="26"/>
        </w:rPr>
        <w:t xml:space="preserve"> observations with outlier</w:t>
      </w:r>
      <w:r>
        <w:rPr>
          <w:rFonts w:ascii="Times Roman" w:hAnsi="Times Roman" w:cs="Times Roman"/>
          <w:color w:val="000000"/>
          <w:sz w:val="26"/>
          <w:szCs w:val="26"/>
        </w:rPr>
        <w:t xml:space="preserve"> in place</w:t>
      </w:r>
      <w:r w:rsidR="00A9475F">
        <w:rPr>
          <w:rFonts w:ascii="Times Roman" w:hAnsi="Times Roman" w:cs="Times Roman"/>
          <w:color w:val="000000"/>
          <w:sz w:val="26"/>
          <w:szCs w:val="26"/>
        </w:rPr>
        <w:t xml:space="preserve"> for </w:t>
      </w:r>
      <w:r w:rsidR="00A571CF">
        <w:rPr>
          <w:rFonts w:ascii="Times Roman" w:hAnsi="Times Roman" w:cs="Times Roman"/>
          <w:color w:val="000000"/>
          <w:sz w:val="26"/>
          <w:szCs w:val="26"/>
        </w:rPr>
        <w:t xml:space="preserve">total </w:t>
      </w:r>
      <w:proofErr w:type="spellStart"/>
      <w:r w:rsidR="00A571CF">
        <w:rPr>
          <w:rFonts w:ascii="Times Roman" w:hAnsi="Times Roman" w:cs="Times Roman"/>
          <w:color w:val="000000"/>
          <w:sz w:val="26"/>
          <w:szCs w:val="26"/>
        </w:rPr>
        <w:t>Kjeldahl</w:t>
      </w:r>
      <w:proofErr w:type="spellEnd"/>
      <w:r w:rsidR="00A571CF">
        <w:rPr>
          <w:rFonts w:ascii="Times Roman" w:hAnsi="Times Roman" w:cs="Times Roman"/>
          <w:color w:val="000000"/>
          <w:sz w:val="26"/>
          <w:szCs w:val="26"/>
        </w:rPr>
        <w:t xml:space="preserve"> nitrogen</w:t>
      </w:r>
    </w:p>
    <w:p w14:paraId="503AD0B2" w14:textId="77777777" w:rsidR="00E7619F" w:rsidRDefault="00E7619F" w:rsidP="00B709A0">
      <w:pPr>
        <w:widowControl w:val="0"/>
        <w:autoSpaceDE w:val="0"/>
        <w:autoSpaceDN w:val="0"/>
        <w:adjustRightInd w:val="0"/>
        <w:spacing w:after="240" w:line="440" w:lineRule="atLeast"/>
        <w:rPr>
          <w:rFonts w:cs="Times Bold"/>
          <w:b/>
          <w:bCs/>
          <w:color w:val="000000"/>
          <w:sz w:val="32"/>
          <w:szCs w:val="32"/>
        </w:rPr>
      </w:pPr>
    </w:p>
    <w:p w14:paraId="4D7CC4B9" w14:textId="2B2A15A4" w:rsidR="00B709A0" w:rsidRDefault="00B709A0" w:rsidP="00B709A0">
      <w:pPr>
        <w:widowControl w:val="0"/>
        <w:autoSpaceDE w:val="0"/>
        <w:autoSpaceDN w:val="0"/>
        <w:adjustRightInd w:val="0"/>
        <w:spacing w:after="240" w:line="440" w:lineRule="atLeast"/>
        <w:rPr>
          <w:rFonts w:cs="Times Bold"/>
          <w:b/>
          <w:bCs/>
          <w:color w:val="000000"/>
          <w:sz w:val="32"/>
          <w:szCs w:val="32"/>
        </w:rPr>
      </w:pPr>
      <w:r w:rsidRPr="00E76DDF">
        <w:rPr>
          <w:rFonts w:cs="Times Bold"/>
          <w:b/>
          <w:bCs/>
          <w:color w:val="000000"/>
          <w:sz w:val="32"/>
          <w:szCs w:val="32"/>
        </w:rPr>
        <w:t>4.1.</w:t>
      </w:r>
      <w:r>
        <w:rPr>
          <w:rFonts w:cs="Times Bold"/>
          <w:b/>
          <w:bCs/>
          <w:color w:val="000000"/>
          <w:sz w:val="32"/>
          <w:szCs w:val="32"/>
        </w:rPr>
        <w:t>2</w:t>
      </w:r>
      <w:r w:rsidRPr="00E76DDF">
        <w:rPr>
          <w:rFonts w:cs="Times Bold"/>
          <w:b/>
          <w:bCs/>
          <w:color w:val="000000"/>
          <w:sz w:val="32"/>
          <w:szCs w:val="32"/>
        </w:rPr>
        <w:t xml:space="preserve"> </w:t>
      </w:r>
      <w:r>
        <w:rPr>
          <w:rFonts w:cs="Times Bold"/>
          <w:b/>
          <w:bCs/>
          <w:sz w:val="32"/>
          <w:szCs w:val="32"/>
        </w:rPr>
        <w:t>Censored (Non-Detect) Data</w:t>
      </w:r>
    </w:p>
    <w:p w14:paraId="1F8BF4E5" w14:textId="44FA2A7C" w:rsidR="00B709A0" w:rsidRDefault="00B709A0" w:rsidP="00B709A0">
      <w:pPr>
        <w:widowControl w:val="0"/>
        <w:autoSpaceDE w:val="0"/>
        <w:autoSpaceDN w:val="0"/>
        <w:adjustRightInd w:val="0"/>
        <w:spacing w:after="240" w:line="300" w:lineRule="atLeast"/>
        <w:rPr>
          <w:rFonts w:cs="Times Roman"/>
          <w:color w:val="000000"/>
          <w:sz w:val="26"/>
          <w:szCs w:val="26"/>
        </w:rPr>
      </w:pPr>
      <w:r w:rsidRPr="00451ADB">
        <w:rPr>
          <w:rFonts w:cs="Times Roman"/>
          <w:color w:val="000000"/>
          <w:sz w:val="26"/>
          <w:szCs w:val="26"/>
        </w:rPr>
        <w:t>Nearly all COCs had non-detect (left-ce</w:t>
      </w:r>
      <w:r w:rsidR="002129FF" w:rsidRPr="00451ADB">
        <w:rPr>
          <w:rFonts w:cs="Times Roman"/>
          <w:color w:val="000000"/>
          <w:sz w:val="26"/>
          <w:szCs w:val="26"/>
        </w:rPr>
        <w:t>nsored) data present (Table 4.1</w:t>
      </w:r>
      <w:r w:rsidRPr="00451ADB">
        <w:rPr>
          <w:rFonts w:cs="Times Roman"/>
          <w:color w:val="000000"/>
          <w:sz w:val="26"/>
          <w:szCs w:val="26"/>
        </w:rPr>
        <w:t xml:space="preserve">).  Ecology flagged non-detect data and provided the reporting limit for each non-detect value.  </w:t>
      </w:r>
      <w:r w:rsidR="00A571CF">
        <w:rPr>
          <w:rFonts w:cs="Times Roman"/>
          <w:color w:val="000000"/>
          <w:sz w:val="26"/>
          <w:szCs w:val="26"/>
        </w:rPr>
        <w:t xml:space="preserve">Most </w:t>
      </w:r>
      <w:r w:rsidRPr="00451ADB">
        <w:rPr>
          <w:rFonts w:cs="Times Roman"/>
          <w:color w:val="000000"/>
          <w:sz w:val="26"/>
          <w:szCs w:val="26"/>
        </w:rPr>
        <w:t xml:space="preserve">COCs </w:t>
      </w:r>
      <w:r w:rsidR="00141343" w:rsidRPr="00451ADB">
        <w:rPr>
          <w:rFonts w:cs="Times Roman"/>
          <w:color w:val="000000"/>
          <w:sz w:val="26"/>
          <w:szCs w:val="26"/>
        </w:rPr>
        <w:t>had a</w:t>
      </w:r>
      <w:r w:rsidRPr="00451ADB">
        <w:rPr>
          <w:rFonts w:cs="Times Roman"/>
          <w:color w:val="000000"/>
          <w:sz w:val="26"/>
          <w:szCs w:val="26"/>
        </w:rPr>
        <w:t xml:space="preserve"> very small percentage of data </w:t>
      </w:r>
      <w:r w:rsidR="00141343" w:rsidRPr="00451ADB">
        <w:rPr>
          <w:rFonts w:cs="Times Roman"/>
          <w:color w:val="000000"/>
          <w:sz w:val="26"/>
          <w:szCs w:val="26"/>
        </w:rPr>
        <w:t>that were non-detect (2% or less);</w:t>
      </w:r>
      <w:r w:rsidRPr="00451ADB">
        <w:rPr>
          <w:rFonts w:cs="Times Roman"/>
          <w:color w:val="000000"/>
          <w:sz w:val="26"/>
          <w:szCs w:val="26"/>
        </w:rPr>
        <w:t xml:space="preserve"> </w:t>
      </w:r>
      <w:r w:rsidR="00A571CF">
        <w:rPr>
          <w:rFonts w:cs="Times Roman"/>
          <w:color w:val="000000"/>
          <w:sz w:val="26"/>
          <w:szCs w:val="26"/>
        </w:rPr>
        <w:t xml:space="preserve">one COC, total </w:t>
      </w:r>
      <w:proofErr w:type="spellStart"/>
      <w:r w:rsidR="00A571CF">
        <w:rPr>
          <w:rFonts w:cs="Times Roman"/>
          <w:color w:val="000000"/>
          <w:sz w:val="26"/>
          <w:szCs w:val="26"/>
        </w:rPr>
        <w:t>Kjeldahl</w:t>
      </w:r>
      <w:proofErr w:type="spellEnd"/>
      <w:r w:rsidR="00A571CF">
        <w:rPr>
          <w:rFonts w:cs="Times Roman"/>
          <w:color w:val="000000"/>
          <w:sz w:val="26"/>
          <w:szCs w:val="26"/>
        </w:rPr>
        <w:t xml:space="preserve"> nitrogen, had a higher level of non-detect data (just under 10%).  </w:t>
      </w:r>
      <w:r w:rsidR="00867948">
        <w:rPr>
          <w:rFonts w:cs="Times Roman"/>
          <w:color w:val="000000"/>
          <w:sz w:val="26"/>
          <w:szCs w:val="26"/>
        </w:rPr>
        <w:t>For all COCs</w:t>
      </w:r>
      <w:r w:rsidR="00A571CF">
        <w:rPr>
          <w:rFonts w:cs="Times Roman"/>
          <w:color w:val="000000"/>
          <w:sz w:val="26"/>
          <w:szCs w:val="26"/>
        </w:rPr>
        <w:t xml:space="preserve">, </w:t>
      </w:r>
      <w:r w:rsidRPr="00451ADB">
        <w:rPr>
          <w:rFonts w:cs="Times Roman"/>
          <w:color w:val="000000"/>
          <w:sz w:val="26"/>
          <w:szCs w:val="26"/>
        </w:rPr>
        <w:t>non-detect values were substituted with one-half of the reporting limit.</w:t>
      </w:r>
      <w:r w:rsidR="00A571CF">
        <w:rPr>
          <w:rFonts w:cs="Times Roman"/>
          <w:color w:val="000000"/>
          <w:sz w:val="26"/>
          <w:szCs w:val="26"/>
        </w:rPr>
        <w:t xml:space="preserve">  </w:t>
      </w:r>
      <w:r w:rsidR="00867948">
        <w:rPr>
          <w:rFonts w:cs="Times Roman"/>
          <w:color w:val="000000"/>
          <w:sz w:val="26"/>
          <w:szCs w:val="26"/>
        </w:rPr>
        <w:t>Models using censored methods were compared to linear models f</w:t>
      </w:r>
      <w:r w:rsidR="00A571CF">
        <w:rPr>
          <w:rFonts w:cs="Times Roman"/>
          <w:color w:val="000000"/>
          <w:sz w:val="26"/>
          <w:szCs w:val="26"/>
        </w:rPr>
        <w:t xml:space="preserve">or total </w:t>
      </w:r>
      <w:proofErr w:type="spellStart"/>
      <w:r w:rsidR="00A571CF">
        <w:rPr>
          <w:rFonts w:cs="Times Roman"/>
          <w:color w:val="000000"/>
          <w:sz w:val="26"/>
          <w:szCs w:val="26"/>
        </w:rPr>
        <w:t>Kjeldahl</w:t>
      </w:r>
      <w:proofErr w:type="spellEnd"/>
      <w:r w:rsidR="00A571CF">
        <w:rPr>
          <w:rFonts w:cs="Times Roman"/>
          <w:color w:val="000000"/>
          <w:sz w:val="26"/>
          <w:szCs w:val="26"/>
        </w:rPr>
        <w:t xml:space="preserve"> nitrogen, to verify that data substitution </w:t>
      </w:r>
      <w:r w:rsidR="00867948">
        <w:rPr>
          <w:rFonts w:cs="Times Roman"/>
          <w:color w:val="000000"/>
          <w:sz w:val="26"/>
          <w:szCs w:val="26"/>
        </w:rPr>
        <w:t>on linear mixed models generated suitable results</w:t>
      </w:r>
      <w:r w:rsidR="00A571CF">
        <w:rPr>
          <w:rFonts w:cs="Times Roman"/>
          <w:color w:val="000000"/>
          <w:sz w:val="26"/>
          <w:szCs w:val="26"/>
        </w:rPr>
        <w:t>.</w:t>
      </w:r>
    </w:p>
    <w:p w14:paraId="3AFC40B5" w14:textId="77777777" w:rsidR="00D91DC5" w:rsidRPr="00451ADB" w:rsidRDefault="00D91DC5" w:rsidP="00B709A0">
      <w:pPr>
        <w:widowControl w:val="0"/>
        <w:autoSpaceDE w:val="0"/>
        <w:autoSpaceDN w:val="0"/>
        <w:adjustRightInd w:val="0"/>
        <w:spacing w:after="240" w:line="300" w:lineRule="atLeast"/>
        <w:rPr>
          <w:rFonts w:cs="Times Roman"/>
          <w:color w:val="000000"/>
          <w:sz w:val="26"/>
          <w:szCs w:val="26"/>
        </w:rPr>
      </w:pPr>
    </w:p>
    <w:p w14:paraId="1A2FB5EA" w14:textId="60F470E9" w:rsidR="00B709A0" w:rsidRPr="00451ADB" w:rsidRDefault="00B709A0" w:rsidP="00B709A0">
      <w:pPr>
        <w:widowControl w:val="0"/>
        <w:autoSpaceDE w:val="0"/>
        <w:autoSpaceDN w:val="0"/>
        <w:adjustRightInd w:val="0"/>
        <w:spacing w:after="240" w:line="300" w:lineRule="atLeast"/>
        <w:rPr>
          <w:rFonts w:cs="Times Roman"/>
          <w:color w:val="000000"/>
          <w:sz w:val="26"/>
          <w:szCs w:val="26"/>
        </w:rPr>
      </w:pPr>
      <w:r w:rsidRPr="00451ADB">
        <w:rPr>
          <w:rFonts w:cs="Times Roman"/>
          <w:b/>
          <w:color w:val="000000"/>
          <w:sz w:val="26"/>
          <w:szCs w:val="26"/>
        </w:rPr>
        <w:t xml:space="preserve">Table </w:t>
      </w:r>
      <w:proofErr w:type="gramStart"/>
      <w:r w:rsidRPr="00451ADB">
        <w:rPr>
          <w:rFonts w:cs="Times Roman"/>
          <w:b/>
          <w:color w:val="000000"/>
          <w:sz w:val="26"/>
          <w:szCs w:val="26"/>
        </w:rPr>
        <w:t>4.1</w:t>
      </w:r>
      <w:r w:rsidRPr="00451ADB">
        <w:rPr>
          <w:rFonts w:cs="Times Roman"/>
          <w:color w:val="000000"/>
          <w:sz w:val="26"/>
          <w:szCs w:val="26"/>
        </w:rPr>
        <w:t xml:space="preserve">  Percentage</w:t>
      </w:r>
      <w:proofErr w:type="gramEnd"/>
      <w:r w:rsidRPr="00451ADB">
        <w:rPr>
          <w:rFonts w:cs="Times Roman"/>
          <w:color w:val="000000"/>
          <w:sz w:val="26"/>
          <w:szCs w:val="26"/>
        </w:rPr>
        <w:t xml:space="preserve"> of data points that were left-censored (non-detect) for each chemical of concern.</w:t>
      </w:r>
    </w:p>
    <w:tbl>
      <w:tblPr>
        <w:tblStyle w:val="TableGrid"/>
        <w:tblW w:w="8118" w:type="dxa"/>
        <w:tblLook w:val="04A0" w:firstRow="1" w:lastRow="0" w:firstColumn="1" w:lastColumn="0" w:noHBand="0" w:noVBand="1"/>
      </w:tblPr>
      <w:tblGrid>
        <w:gridCol w:w="2538"/>
        <w:gridCol w:w="1844"/>
        <w:gridCol w:w="3736"/>
      </w:tblGrid>
      <w:tr w:rsidR="000E2440" w14:paraId="31718682" w14:textId="77777777" w:rsidTr="00C658DA">
        <w:tc>
          <w:tcPr>
            <w:tcW w:w="2538" w:type="dxa"/>
          </w:tcPr>
          <w:p w14:paraId="3362A2DB" w14:textId="77777777" w:rsidR="00B709A0" w:rsidRPr="001A4A74" w:rsidRDefault="00B709A0" w:rsidP="00B709A0">
            <w:pPr>
              <w:widowControl w:val="0"/>
              <w:autoSpaceDE w:val="0"/>
              <w:autoSpaceDN w:val="0"/>
              <w:adjustRightInd w:val="0"/>
              <w:spacing w:after="240" w:line="300" w:lineRule="atLeast"/>
              <w:rPr>
                <w:rFonts w:ascii="Times Roman" w:hAnsi="Times Roman" w:cs="Times Roman"/>
                <w:b/>
                <w:color w:val="000000"/>
                <w:sz w:val="26"/>
                <w:szCs w:val="26"/>
              </w:rPr>
            </w:pPr>
            <w:r w:rsidRPr="001A4A74">
              <w:rPr>
                <w:rFonts w:ascii="Times Roman" w:hAnsi="Times Roman" w:cs="Times Roman"/>
                <w:b/>
                <w:color w:val="000000"/>
                <w:sz w:val="26"/>
                <w:szCs w:val="26"/>
              </w:rPr>
              <w:t>Chemical of Concern</w:t>
            </w:r>
          </w:p>
        </w:tc>
        <w:tc>
          <w:tcPr>
            <w:tcW w:w="1844" w:type="dxa"/>
          </w:tcPr>
          <w:p w14:paraId="6A0E8505" w14:textId="77777777" w:rsidR="00B709A0" w:rsidRPr="001A4A74" w:rsidRDefault="00B709A0" w:rsidP="00B709A0">
            <w:pPr>
              <w:widowControl w:val="0"/>
              <w:autoSpaceDE w:val="0"/>
              <w:autoSpaceDN w:val="0"/>
              <w:adjustRightInd w:val="0"/>
              <w:spacing w:after="240" w:line="300" w:lineRule="atLeast"/>
              <w:rPr>
                <w:rFonts w:ascii="Times Roman" w:hAnsi="Times Roman" w:cs="Times Roman"/>
                <w:b/>
                <w:color w:val="000000"/>
                <w:sz w:val="26"/>
                <w:szCs w:val="26"/>
              </w:rPr>
            </w:pPr>
            <w:r w:rsidRPr="001A4A74">
              <w:rPr>
                <w:rFonts w:ascii="Times Roman" w:hAnsi="Times Roman" w:cs="Times Roman"/>
                <w:b/>
                <w:color w:val="000000"/>
                <w:sz w:val="26"/>
                <w:szCs w:val="26"/>
              </w:rPr>
              <w:t>Censored Data Percentage</w:t>
            </w:r>
          </w:p>
        </w:tc>
        <w:tc>
          <w:tcPr>
            <w:tcW w:w="3736" w:type="dxa"/>
          </w:tcPr>
          <w:p w14:paraId="4A120C5F" w14:textId="77777777" w:rsidR="00B709A0" w:rsidRPr="001A4A74" w:rsidRDefault="00B709A0" w:rsidP="00B709A0">
            <w:pPr>
              <w:widowControl w:val="0"/>
              <w:autoSpaceDE w:val="0"/>
              <w:autoSpaceDN w:val="0"/>
              <w:adjustRightInd w:val="0"/>
              <w:spacing w:after="240" w:line="300" w:lineRule="atLeast"/>
              <w:rPr>
                <w:rFonts w:ascii="Times Roman" w:hAnsi="Times Roman" w:cs="Times Roman"/>
                <w:b/>
                <w:color w:val="000000"/>
                <w:sz w:val="26"/>
                <w:szCs w:val="26"/>
              </w:rPr>
            </w:pPr>
            <w:r w:rsidRPr="001A4A74">
              <w:rPr>
                <w:rFonts w:ascii="Times Roman" w:hAnsi="Times Roman" w:cs="Times Roman"/>
                <w:b/>
                <w:color w:val="000000"/>
                <w:sz w:val="26"/>
                <w:szCs w:val="26"/>
              </w:rPr>
              <w:t>Notes</w:t>
            </w:r>
          </w:p>
        </w:tc>
      </w:tr>
      <w:tr w:rsidR="000E2440" w14:paraId="023CEE2E" w14:textId="77777777" w:rsidTr="00C658DA">
        <w:tc>
          <w:tcPr>
            <w:tcW w:w="2538" w:type="dxa"/>
          </w:tcPr>
          <w:p w14:paraId="6B41F594" w14:textId="77777777" w:rsidR="00B709A0" w:rsidRDefault="00B709A0" w:rsidP="00B709A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Total Copper</w:t>
            </w:r>
          </w:p>
        </w:tc>
        <w:tc>
          <w:tcPr>
            <w:tcW w:w="1844" w:type="dxa"/>
          </w:tcPr>
          <w:p w14:paraId="5C770C20" w14:textId="155B9121" w:rsidR="00B709A0" w:rsidRDefault="00AD2A76" w:rsidP="00B709A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0</w:t>
            </w:r>
            <w:r w:rsidR="00226C8C">
              <w:rPr>
                <w:rFonts w:ascii="Times Roman" w:hAnsi="Times Roman" w:cs="Times Roman"/>
                <w:color w:val="000000"/>
                <w:sz w:val="26"/>
                <w:szCs w:val="26"/>
              </w:rPr>
              <w:t>%</w:t>
            </w:r>
          </w:p>
        </w:tc>
        <w:tc>
          <w:tcPr>
            <w:tcW w:w="3736" w:type="dxa"/>
          </w:tcPr>
          <w:p w14:paraId="5E190E0D" w14:textId="18679FFE" w:rsidR="00B709A0" w:rsidRDefault="00C74086" w:rsidP="00C74086">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4 samples were field blanks mis</w:t>
            </w:r>
            <w:r w:rsidR="00B709A0">
              <w:rPr>
                <w:rFonts w:ascii="Times Roman" w:hAnsi="Times Roman" w:cs="Times Roman"/>
                <w:color w:val="000000"/>
                <w:sz w:val="26"/>
                <w:szCs w:val="26"/>
              </w:rPr>
              <w:t>classified as ND’s</w:t>
            </w:r>
            <w:r w:rsidR="00AD2A76">
              <w:rPr>
                <w:rFonts w:ascii="Times Roman" w:hAnsi="Times Roman" w:cs="Times Roman"/>
                <w:color w:val="000000"/>
                <w:sz w:val="26"/>
                <w:szCs w:val="26"/>
              </w:rPr>
              <w:t xml:space="preserve">.  Censored </w:t>
            </w:r>
            <w:r>
              <w:rPr>
                <w:rFonts w:ascii="Times Roman" w:hAnsi="Times Roman" w:cs="Times Roman"/>
                <w:color w:val="000000"/>
                <w:sz w:val="26"/>
                <w:szCs w:val="26"/>
              </w:rPr>
              <w:t>d</w:t>
            </w:r>
            <w:r w:rsidR="00AD2A76">
              <w:rPr>
                <w:rFonts w:ascii="Times Roman" w:hAnsi="Times Roman" w:cs="Times Roman"/>
                <w:color w:val="000000"/>
                <w:sz w:val="26"/>
                <w:szCs w:val="26"/>
              </w:rPr>
              <w:t xml:space="preserve">ata </w:t>
            </w:r>
            <w:r>
              <w:rPr>
                <w:rFonts w:ascii="Times Roman" w:hAnsi="Times Roman" w:cs="Times Roman"/>
                <w:color w:val="000000"/>
                <w:sz w:val="26"/>
                <w:szCs w:val="26"/>
              </w:rPr>
              <w:t>p</w:t>
            </w:r>
            <w:r w:rsidR="00AD2A76">
              <w:rPr>
                <w:rFonts w:ascii="Times Roman" w:hAnsi="Times Roman" w:cs="Times Roman"/>
                <w:color w:val="000000"/>
                <w:sz w:val="26"/>
                <w:szCs w:val="26"/>
              </w:rPr>
              <w:t>ercentage was calculated following removal of these 4 field blanks.</w:t>
            </w:r>
            <w:r w:rsidR="00451ADB">
              <w:rPr>
                <w:rFonts w:ascii="Times Roman" w:hAnsi="Times Roman" w:cs="Times Roman"/>
                <w:color w:val="000000"/>
                <w:sz w:val="26"/>
                <w:szCs w:val="26"/>
              </w:rPr>
              <w:t xml:space="preserve"> </w:t>
            </w:r>
          </w:p>
        </w:tc>
      </w:tr>
      <w:tr w:rsidR="000E2440" w14:paraId="1408F4A0" w14:textId="77777777" w:rsidTr="00C658DA">
        <w:tc>
          <w:tcPr>
            <w:tcW w:w="2538" w:type="dxa"/>
          </w:tcPr>
          <w:p w14:paraId="768A0BF0" w14:textId="4C3CAF2A" w:rsidR="008C237D" w:rsidRDefault="00A571CF" w:rsidP="00B709A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 xml:space="preserve">Total </w:t>
            </w:r>
            <w:proofErr w:type="spellStart"/>
            <w:r>
              <w:rPr>
                <w:rFonts w:ascii="Times Roman" w:hAnsi="Times Roman" w:cs="Times Roman"/>
                <w:color w:val="000000"/>
                <w:sz w:val="26"/>
                <w:szCs w:val="26"/>
              </w:rPr>
              <w:t>Kjeldahl</w:t>
            </w:r>
            <w:proofErr w:type="spellEnd"/>
            <w:r>
              <w:rPr>
                <w:rFonts w:ascii="Times Roman" w:hAnsi="Times Roman" w:cs="Times Roman"/>
                <w:color w:val="000000"/>
                <w:sz w:val="26"/>
                <w:szCs w:val="26"/>
              </w:rPr>
              <w:t xml:space="preserve"> Nitrogen</w:t>
            </w:r>
          </w:p>
        </w:tc>
        <w:tc>
          <w:tcPr>
            <w:tcW w:w="1844" w:type="dxa"/>
          </w:tcPr>
          <w:p w14:paraId="28F8DCFE" w14:textId="001C82A0" w:rsidR="008C237D" w:rsidRDefault="00867948" w:rsidP="00B709A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9.76</w:t>
            </w:r>
            <w:r w:rsidR="00226C8C">
              <w:rPr>
                <w:rFonts w:ascii="Times Roman" w:hAnsi="Times Roman" w:cs="Times Roman"/>
                <w:color w:val="000000"/>
                <w:sz w:val="26"/>
                <w:szCs w:val="26"/>
              </w:rPr>
              <w:t>%</w:t>
            </w:r>
          </w:p>
        </w:tc>
        <w:tc>
          <w:tcPr>
            <w:tcW w:w="3736" w:type="dxa"/>
          </w:tcPr>
          <w:p w14:paraId="6E42CEEB" w14:textId="7FB017BE" w:rsidR="008C237D" w:rsidRDefault="008C237D" w:rsidP="00B709A0">
            <w:pPr>
              <w:widowControl w:val="0"/>
              <w:autoSpaceDE w:val="0"/>
              <w:autoSpaceDN w:val="0"/>
              <w:adjustRightInd w:val="0"/>
              <w:spacing w:after="240" w:line="300" w:lineRule="atLeast"/>
              <w:rPr>
                <w:rFonts w:ascii="Times Roman" w:hAnsi="Times Roman" w:cs="Times Roman"/>
                <w:color w:val="000000"/>
                <w:sz w:val="26"/>
                <w:szCs w:val="26"/>
              </w:rPr>
            </w:pPr>
          </w:p>
        </w:tc>
      </w:tr>
      <w:tr w:rsidR="000E2440" w14:paraId="4B6F033D" w14:textId="77777777" w:rsidTr="00C658DA">
        <w:tc>
          <w:tcPr>
            <w:tcW w:w="2538" w:type="dxa"/>
          </w:tcPr>
          <w:p w14:paraId="369D5D4A" w14:textId="746D028A" w:rsidR="008C237D" w:rsidRDefault="00A571CF" w:rsidP="00B709A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 xml:space="preserve">Total </w:t>
            </w:r>
            <w:r w:rsidR="008C237D">
              <w:rPr>
                <w:rFonts w:ascii="Times Roman" w:hAnsi="Times Roman" w:cs="Times Roman"/>
                <w:color w:val="000000"/>
                <w:sz w:val="26"/>
                <w:szCs w:val="26"/>
              </w:rPr>
              <w:t>Phosphorus</w:t>
            </w:r>
          </w:p>
        </w:tc>
        <w:tc>
          <w:tcPr>
            <w:tcW w:w="1844" w:type="dxa"/>
          </w:tcPr>
          <w:p w14:paraId="4E10BE71" w14:textId="35B4C59E" w:rsidR="008C237D" w:rsidRDefault="00AD2A76" w:rsidP="00AD2A76">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1.17</w:t>
            </w:r>
            <w:r w:rsidR="00451ADB">
              <w:rPr>
                <w:rFonts w:ascii="Times Roman" w:hAnsi="Times Roman" w:cs="Times Roman"/>
                <w:color w:val="000000"/>
                <w:sz w:val="26"/>
                <w:szCs w:val="26"/>
              </w:rPr>
              <w:t>%</w:t>
            </w:r>
          </w:p>
        </w:tc>
        <w:tc>
          <w:tcPr>
            <w:tcW w:w="3736" w:type="dxa"/>
          </w:tcPr>
          <w:p w14:paraId="7366D7BB" w14:textId="026E2B92" w:rsidR="008C237D" w:rsidRDefault="00AD2A76" w:rsidP="000E244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 xml:space="preserve">3 samples </w:t>
            </w:r>
            <w:r w:rsidR="000E2440">
              <w:rPr>
                <w:rFonts w:ascii="Times Roman" w:hAnsi="Times Roman" w:cs="Times Roman"/>
                <w:color w:val="000000"/>
                <w:sz w:val="26"/>
                <w:szCs w:val="26"/>
              </w:rPr>
              <w:t>with</w:t>
            </w:r>
            <w:r>
              <w:rPr>
                <w:rFonts w:ascii="Times Roman" w:hAnsi="Times Roman" w:cs="Times Roman"/>
                <w:color w:val="000000"/>
                <w:sz w:val="26"/>
                <w:szCs w:val="26"/>
              </w:rPr>
              <w:t xml:space="preserve"> high </w:t>
            </w:r>
            <w:r w:rsidR="000E2440">
              <w:rPr>
                <w:rFonts w:ascii="Times Roman" w:hAnsi="Times Roman" w:cs="Times Roman"/>
                <w:color w:val="000000"/>
                <w:sz w:val="26"/>
                <w:szCs w:val="26"/>
              </w:rPr>
              <w:t>results</w:t>
            </w:r>
            <w:r>
              <w:rPr>
                <w:rFonts w:ascii="Times Roman" w:hAnsi="Times Roman" w:cs="Times Roman"/>
                <w:color w:val="000000"/>
                <w:sz w:val="26"/>
                <w:szCs w:val="26"/>
              </w:rPr>
              <w:t xml:space="preserve"> were classified as ND’s</w:t>
            </w:r>
            <w:r w:rsidR="000E2440">
              <w:rPr>
                <w:rFonts w:ascii="Times Roman" w:hAnsi="Times Roman" w:cs="Times Roman"/>
                <w:color w:val="000000"/>
                <w:sz w:val="26"/>
                <w:szCs w:val="26"/>
              </w:rPr>
              <w:t>,</w:t>
            </w:r>
            <w:r>
              <w:rPr>
                <w:rFonts w:ascii="Times Roman" w:hAnsi="Times Roman" w:cs="Times Roman"/>
                <w:color w:val="000000"/>
                <w:sz w:val="26"/>
                <w:szCs w:val="26"/>
              </w:rPr>
              <w:t xml:space="preserve"> </w:t>
            </w:r>
            <w:r w:rsidR="000E2440">
              <w:rPr>
                <w:rFonts w:ascii="Times Roman" w:hAnsi="Times Roman" w:cs="Times Roman"/>
                <w:color w:val="000000"/>
                <w:sz w:val="26"/>
                <w:szCs w:val="26"/>
              </w:rPr>
              <w:t>but</w:t>
            </w:r>
            <w:r>
              <w:rPr>
                <w:rFonts w:ascii="Times Roman" w:hAnsi="Times Roman" w:cs="Times Roman"/>
                <w:color w:val="000000"/>
                <w:sz w:val="26"/>
                <w:szCs w:val="26"/>
              </w:rPr>
              <w:t xml:space="preserve"> should have been flagged as “estimated”.  Censored </w:t>
            </w:r>
            <w:r w:rsidR="000E2440">
              <w:rPr>
                <w:rFonts w:ascii="Times Roman" w:hAnsi="Times Roman" w:cs="Times Roman"/>
                <w:color w:val="000000"/>
                <w:sz w:val="26"/>
                <w:szCs w:val="26"/>
              </w:rPr>
              <w:t>d</w:t>
            </w:r>
            <w:r>
              <w:rPr>
                <w:rFonts w:ascii="Times Roman" w:hAnsi="Times Roman" w:cs="Times Roman"/>
                <w:color w:val="000000"/>
                <w:sz w:val="26"/>
                <w:szCs w:val="26"/>
              </w:rPr>
              <w:t xml:space="preserve">ata </w:t>
            </w:r>
            <w:r w:rsidR="000E2440">
              <w:rPr>
                <w:rFonts w:ascii="Times Roman" w:hAnsi="Times Roman" w:cs="Times Roman"/>
                <w:color w:val="000000"/>
                <w:sz w:val="26"/>
                <w:szCs w:val="26"/>
              </w:rPr>
              <w:t>p</w:t>
            </w:r>
            <w:r>
              <w:rPr>
                <w:rFonts w:ascii="Times Roman" w:hAnsi="Times Roman" w:cs="Times Roman"/>
                <w:color w:val="000000"/>
                <w:sz w:val="26"/>
                <w:szCs w:val="26"/>
              </w:rPr>
              <w:t xml:space="preserve">ercentage was calculated following reclassification of these 3 data points. </w:t>
            </w:r>
          </w:p>
        </w:tc>
      </w:tr>
      <w:tr w:rsidR="000E2440" w14:paraId="159984C9" w14:textId="77777777" w:rsidTr="00C658DA">
        <w:tc>
          <w:tcPr>
            <w:tcW w:w="2538" w:type="dxa"/>
          </w:tcPr>
          <w:p w14:paraId="7CDC20FC" w14:textId="5072C913" w:rsidR="008C237D" w:rsidRDefault="008C237D" w:rsidP="00B709A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Total Suspended Solids</w:t>
            </w:r>
          </w:p>
        </w:tc>
        <w:tc>
          <w:tcPr>
            <w:tcW w:w="1844" w:type="dxa"/>
          </w:tcPr>
          <w:p w14:paraId="23EA5DFB" w14:textId="1A1A9B70" w:rsidR="008C237D" w:rsidRDefault="00537A55" w:rsidP="00B709A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0.83</w:t>
            </w:r>
            <w:r w:rsidR="00451ADB">
              <w:rPr>
                <w:rFonts w:ascii="Times Roman" w:hAnsi="Times Roman" w:cs="Times Roman"/>
                <w:color w:val="000000"/>
                <w:sz w:val="26"/>
                <w:szCs w:val="26"/>
              </w:rPr>
              <w:t>%</w:t>
            </w:r>
          </w:p>
        </w:tc>
        <w:tc>
          <w:tcPr>
            <w:tcW w:w="3736" w:type="dxa"/>
          </w:tcPr>
          <w:p w14:paraId="71243887" w14:textId="77777777" w:rsidR="008C237D" w:rsidRDefault="008C237D" w:rsidP="00B709A0">
            <w:pPr>
              <w:widowControl w:val="0"/>
              <w:autoSpaceDE w:val="0"/>
              <w:autoSpaceDN w:val="0"/>
              <w:adjustRightInd w:val="0"/>
              <w:spacing w:after="240" w:line="300" w:lineRule="atLeast"/>
              <w:rPr>
                <w:rFonts w:ascii="Times Roman" w:hAnsi="Times Roman" w:cs="Times Roman"/>
                <w:color w:val="000000"/>
                <w:sz w:val="26"/>
                <w:szCs w:val="26"/>
              </w:rPr>
            </w:pPr>
          </w:p>
        </w:tc>
      </w:tr>
      <w:tr w:rsidR="007522C4" w14:paraId="03AA2053" w14:textId="77777777" w:rsidTr="00C658DA">
        <w:tc>
          <w:tcPr>
            <w:tcW w:w="2538" w:type="dxa"/>
          </w:tcPr>
          <w:p w14:paraId="3D87E2AB" w14:textId="60CBD35E" w:rsidR="007522C4" w:rsidRPr="00C658DA" w:rsidRDefault="007522C4" w:rsidP="00B709A0">
            <w:pPr>
              <w:widowControl w:val="0"/>
              <w:autoSpaceDE w:val="0"/>
              <w:autoSpaceDN w:val="0"/>
              <w:adjustRightInd w:val="0"/>
              <w:spacing w:after="240" w:line="300" w:lineRule="atLeast"/>
              <w:rPr>
                <w:rFonts w:ascii="Times Roman" w:hAnsi="Times Roman" w:cs="Times Roman"/>
                <w:color w:val="BFBFBF" w:themeColor="background1" w:themeShade="BF"/>
                <w:sz w:val="26"/>
                <w:szCs w:val="26"/>
              </w:rPr>
            </w:pPr>
            <w:r>
              <w:rPr>
                <w:rFonts w:ascii="Times Roman" w:hAnsi="Times Roman" w:cs="Times Roman"/>
                <w:color w:val="000000"/>
                <w:sz w:val="26"/>
                <w:szCs w:val="26"/>
              </w:rPr>
              <w:t>Total Zinc</w:t>
            </w:r>
          </w:p>
        </w:tc>
        <w:tc>
          <w:tcPr>
            <w:tcW w:w="1844" w:type="dxa"/>
          </w:tcPr>
          <w:p w14:paraId="210F972F" w14:textId="0678B38A" w:rsidR="007522C4" w:rsidRPr="00C658DA" w:rsidRDefault="007522C4" w:rsidP="00B709A0">
            <w:pPr>
              <w:widowControl w:val="0"/>
              <w:autoSpaceDE w:val="0"/>
              <w:autoSpaceDN w:val="0"/>
              <w:adjustRightInd w:val="0"/>
              <w:spacing w:after="240" w:line="300" w:lineRule="atLeast"/>
              <w:rPr>
                <w:rFonts w:ascii="Times Roman" w:hAnsi="Times Roman" w:cs="Times Roman"/>
                <w:color w:val="BFBFBF" w:themeColor="background1" w:themeShade="BF"/>
                <w:sz w:val="26"/>
                <w:szCs w:val="26"/>
              </w:rPr>
            </w:pPr>
            <w:r>
              <w:rPr>
                <w:rFonts w:ascii="Times Roman" w:hAnsi="Times Roman" w:cs="Times Roman"/>
                <w:color w:val="000000"/>
                <w:sz w:val="26"/>
                <w:szCs w:val="26"/>
              </w:rPr>
              <w:t>0%</w:t>
            </w:r>
          </w:p>
        </w:tc>
        <w:tc>
          <w:tcPr>
            <w:tcW w:w="3736" w:type="dxa"/>
          </w:tcPr>
          <w:p w14:paraId="6E27B07A" w14:textId="2AB26208" w:rsidR="007522C4" w:rsidRPr="00C658DA" w:rsidRDefault="007522C4" w:rsidP="000E2440">
            <w:pPr>
              <w:widowControl w:val="0"/>
              <w:autoSpaceDE w:val="0"/>
              <w:autoSpaceDN w:val="0"/>
              <w:adjustRightInd w:val="0"/>
              <w:spacing w:after="240" w:line="300" w:lineRule="atLeast"/>
              <w:rPr>
                <w:rFonts w:ascii="Times Roman" w:hAnsi="Times Roman" w:cs="Times Roman"/>
                <w:color w:val="BFBFBF" w:themeColor="background1" w:themeShade="BF"/>
                <w:sz w:val="26"/>
                <w:szCs w:val="26"/>
              </w:rPr>
            </w:pPr>
            <w:r>
              <w:rPr>
                <w:rFonts w:ascii="Times Roman" w:hAnsi="Times Roman" w:cs="Times Roman"/>
                <w:color w:val="000000"/>
                <w:sz w:val="26"/>
                <w:szCs w:val="26"/>
              </w:rPr>
              <w:t>4 samples were field blanks misclassified as ND’s.  Censored data percentage was calculated following removal of these 4 field blanks.</w:t>
            </w:r>
          </w:p>
        </w:tc>
      </w:tr>
    </w:tbl>
    <w:p w14:paraId="2FF715A2" w14:textId="77777777" w:rsidR="00B709A0" w:rsidRDefault="00B709A0" w:rsidP="00B709A0">
      <w:pPr>
        <w:widowControl w:val="0"/>
        <w:autoSpaceDE w:val="0"/>
        <w:autoSpaceDN w:val="0"/>
        <w:adjustRightInd w:val="0"/>
        <w:spacing w:after="240" w:line="440" w:lineRule="atLeast"/>
        <w:rPr>
          <w:rFonts w:cs="Times Bold"/>
          <w:b/>
          <w:bCs/>
          <w:color w:val="000000"/>
          <w:sz w:val="32"/>
          <w:szCs w:val="32"/>
        </w:rPr>
      </w:pPr>
    </w:p>
    <w:p w14:paraId="03AB1BB2" w14:textId="01F50A2D" w:rsidR="00B709A0" w:rsidRPr="00B709A0" w:rsidRDefault="00B709A0" w:rsidP="00B709A0">
      <w:pPr>
        <w:widowControl w:val="0"/>
        <w:autoSpaceDE w:val="0"/>
        <w:autoSpaceDN w:val="0"/>
        <w:adjustRightInd w:val="0"/>
        <w:spacing w:after="240" w:line="440" w:lineRule="atLeast"/>
        <w:rPr>
          <w:rFonts w:cs="Times Bold"/>
          <w:b/>
          <w:bCs/>
          <w:color w:val="000000"/>
          <w:sz w:val="32"/>
          <w:szCs w:val="32"/>
        </w:rPr>
      </w:pPr>
      <w:r w:rsidRPr="00E76DDF">
        <w:rPr>
          <w:rFonts w:cs="Times Bold"/>
          <w:b/>
          <w:bCs/>
          <w:color w:val="000000"/>
          <w:sz w:val="32"/>
          <w:szCs w:val="32"/>
        </w:rPr>
        <w:t>4.1.</w:t>
      </w:r>
      <w:r>
        <w:rPr>
          <w:rFonts w:cs="Times Bold"/>
          <w:b/>
          <w:bCs/>
          <w:color w:val="000000"/>
          <w:sz w:val="32"/>
          <w:szCs w:val="32"/>
        </w:rPr>
        <w:t>3</w:t>
      </w:r>
      <w:r w:rsidRPr="00E76DDF">
        <w:rPr>
          <w:rFonts w:cs="Times Bold"/>
          <w:b/>
          <w:bCs/>
          <w:color w:val="000000"/>
          <w:sz w:val="32"/>
          <w:szCs w:val="32"/>
        </w:rPr>
        <w:t xml:space="preserve"> </w:t>
      </w:r>
      <w:r>
        <w:rPr>
          <w:rFonts w:cs="Times Bold"/>
          <w:b/>
          <w:bCs/>
          <w:color w:val="000000"/>
          <w:sz w:val="32"/>
          <w:szCs w:val="32"/>
        </w:rPr>
        <w:t>Transformation of outfall data</w:t>
      </w:r>
    </w:p>
    <w:p w14:paraId="3F4DE50D" w14:textId="0463C123" w:rsidR="00300B36" w:rsidRDefault="00C77DFE" w:rsidP="00B709A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Each COC was then evaluated for its underlying distribution, to determine whether transformation would be beneficial prior to running a linear mixed effects model on the results.</w:t>
      </w:r>
      <w:r w:rsidR="00FA5A49">
        <w:rPr>
          <w:rFonts w:ascii="Times Roman" w:hAnsi="Times Roman" w:cs="Times Roman"/>
          <w:color w:val="000000"/>
          <w:sz w:val="26"/>
          <w:szCs w:val="26"/>
        </w:rPr>
        <w:t xml:space="preserve">  </w:t>
      </w:r>
      <w:proofErr w:type="spellStart"/>
      <w:r w:rsidR="00FA5A49">
        <w:rPr>
          <w:rFonts w:ascii="Times Roman" w:hAnsi="Times Roman" w:cs="Times Roman"/>
          <w:color w:val="000000"/>
          <w:sz w:val="26"/>
          <w:szCs w:val="26"/>
        </w:rPr>
        <w:t>Quantile-quantile</w:t>
      </w:r>
      <w:proofErr w:type="spellEnd"/>
      <w:r w:rsidR="00FA5A49">
        <w:rPr>
          <w:rFonts w:ascii="Times Roman" w:hAnsi="Times Roman" w:cs="Times Roman"/>
          <w:color w:val="000000"/>
          <w:sz w:val="26"/>
          <w:szCs w:val="26"/>
        </w:rPr>
        <w:t xml:space="preserve"> plots (QQ plots) using a normal distribution, gamma distribution, square-root transformed distribution, and log-transformed distribution were visually analyzed.  For all COC’s, log-transformation </w:t>
      </w:r>
      <w:r w:rsidR="00E84AD9">
        <w:rPr>
          <w:rFonts w:ascii="Times Roman" w:hAnsi="Times Roman" w:cs="Times Roman"/>
          <w:color w:val="000000"/>
          <w:sz w:val="26"/>
          <w:szCs w:val="26"/>
        </w:rPr>
        <w:t>was deemed an appropriate data transformation prior to model analysis (Fig. 4.2).</w:t>
      </w:r>
    </w:p>
    <w:p w14:paraId="35CEDE8C" w14:textId="18679ECE" w:rsidR="00E84AD9" w:rsidRDefault="00D4510A" w:rsidP="00126E03">
      <w:pPr>
        <w:widowControl w:val="0"/>
        <w:autoSpaceDE w:val="0"/>
        <w:autoSpaceDN w:val="0"/>
        <w:adjustRightInd w:val="0"/>
        <w:spacing w:after="240" w:line="300" w:lineRule="atLeast"/>
        <w:rPr>
          <w:rFonts w:ascii="Times Roman" w:hAnsi="Times Roman" w:cs="Times Roman"/>
          <w:color w:val="000000"/>
          <w:sz w:val="26"/>
          <w:szCs w:val="26"/>
        </w:rPr>
      </w:pPr>
      <w:r w:rsidRPr="00D4510A">
        <w:t xml:space="preserve"> </w:t>
      </w:r>
      <w:r w:rsidRPr="00C658DA">
        <w:rPr>
          <w:rFonts w:ascii="Times Roman" w:hAnsi="Times Roman" w:cs="Times Roman"/>
          <w:noProof/>
          <w:color w:val="000000"/>
          <w:sz w:val="26"/>
          <w:szCs w:val="26"/>
        </w:rPr>
        <w:drawing>
          <wp:inline distT="0" distB="0" distL="0" distR="0" wp14:anchorId="240FA1BD" wp14:editId="6454E3FD">
            <wp:extent cx="5486400" cy="4051627"/>
            <wp:effectExtent l="0" t="0" r="0" b="1270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051627"/>
                    </a:xfrm>
                    <a:prstGeom prst="rect">
                      <a:avLst/>
                    </a:prstGeom>
                    <a:noFill/>
                    <a:ln>
                      <a:noFill/>
                    </a:ln>
                  </pic:spPr>
                </pic:pic>
              </a:graphicData>
            </a:graphic>
          </wp:inline>
        </w:drawing>
      </w:r>
    </w:p>
    <w:p w14:paraId="1C185742" w14:textId="67CB130B" w:rsidR="00E84AD9" w:rsidRDefault="00F754C1" w:rsidP="00126E03">
      <w:pPr>
        <w:widowControl w:val="0"/>
        <w:autoSpaceDE w:val="0"/>
        <w:autoSpaceDN w:val="0"/>
        <w:adjustRightInd w:val="0"/>
        <w:spacing w:after="240" w:line="300" w:lineRule="atLeast"/>
        <w:rPr>
          <w:rFonts w:ascii="Times Roman" w:hAnsi="Times Roman" w:cs="Times Roman"/>
          <w:color w:val="000000"/>
          <w:sz w:val="26"/>
          <w:szCs w:val="26"/>
        </w:rPr>
      </w:pPr>
      <w:r w:rsidRPr="00F754C1">
        <w:rPr>
          <w:rFonts w:ascii="Times Roman" w:hAnsi="Times Roman" w:cs="Times Roman"/>
          <w:b/>
          <w:color w:val="000000"/>
          <w:sz w:val="26"/>
          <w:szCs w:val="26"/>
        </w:rPr>
        <w:t xml:space="preserve">Figure </w:t>
      </w:r>
      <w:proofErr w:type="gramStart"/>
      <w:r w:rsidRPr="00F754C1">
        <w:rPr>
          <w:rFonts w:ascii="Times Roman" w:hAnsi="Times Roman" w:cs="Times Roman"/>
          <w:b/>
          <w:color w:val="000000"/>
          <w:sz w:val="26"/>
          <w:szCs w:val="26"/>
        </w:rPr>
        <w:t>4.2</w:t>
      </w:r>
      <w:r>
        <w:rPr>
          <w:rFonts w:ascii="Times Roman" w:hAnsi="Times Roman" w:cs="Times Roman"/>
          <w:color w:val="000000"/>
          <w:sz w:val="26"/>
          <w:szCs w:val="26"/>
        </w:rPr>
        <w:t xml:space="preserve"> </w:t>
      </w:r>
      <w:r w:rsidR="00E84AD9">
        <w:rPr>
          <w:rFonts w:ascii="Times Roman" w:hAnsi="Times Roman" w:cs="Times Roman"/>
          <w:color w:val="000000"/>
          <w:sz w:val="26"/>
          <w:szCs w:val="26"/>
        </w:rPr>
        <w:t xml:space="preserve"> </w:t>
      </w:r>
      <w:proofErr w:type="spellStart"/>
      <w:r w:rsidR="00E84AD9">
        <w:rPr>
          <w:rFonts w:ascii="Times Roman" w:hAnsi="Times Roman" w:cs="Times Roman"/>
          <w:color w:val="000000"/>
          <w:sz w:val="26"/>
          <w:szCs w:val="26"/>
        </w:rPr>
        <w:t>Quantile</w:t>
      </w:r>
      <w:proofErr w:type="gramEnd"/>
      <w:r w:rsidR="00E84AD9">
        <w:rPr>
          <w:rFonts w:ascii="Times Roman" w:hAnsi="Times Roman" w:cs="Times Roman"/>
          <w:color w:val="000000"/>
          <w:sz w:val="26"/>
          <w:szCs w:val="26"/>
        </w:rPr>
        <w:t>-quantile</w:t>
      </w:r>
      <w:proofErr w:type="spellEnd"/>
      <w:r w:rsidR="00E84AD9">
        <w:rPr>
          <w:rFonts w:ascii="Times Roman" w:hAnsi="Times Roman" w:cs="Times Roman"/>
          <w:color w:val="000000"/>
          <w:sz w:val="26"/>
          <w:szCs w:val="26"/>
        </w:rPr>
        <w:t xml:space="preserve"> plots of COCs using a </w:t>
      </w:r>
      <w:r w:rsidR="001E1273">
        <w:rPr>
          <w:rFonts w:ascii="Times Roman" w:hAnsi="Times Roman" w:cs="Times Roman"/>
          <w:color w:val="000000"/>
          <w:sz w:val="26"/>
          <w:szCs w:val="26"/>
        </w:rPr>
        <w:t>natural-log (</w:t>
      </w:r>
      <w:proofErr w:type="spellStart"/>
      <w:r w:rsidR="001E1273" w:rsidRPr="001E1273">
        <w:rPr>
          <w:rFonts w:ascii="Times Roman" w:hAnsi="Times Roman" w:cs="Times Roman"/>
          <w:i/>
          <w:color w:val="000000"/>
          <w:sz w:val="26"/>
          <w:szCs w:val="26"/>
        </w:rPr>
        <w:t>ln</w:t>
      </w:r>
      <w:proofErr w:type="spellEnd"/>
      <w:r w:rsidR="001E1273">
        <w:rPr>
          <w:rFonts w:ascii="Times Roman" w:hAnsi="Times Roman" w:cs="Times Roman"/>
          <w:color w:val="000000"/>
          <w:sz w:val="26"/>
          <w:szCs w:val="26"/>
        </w:rPr>
        <w:t xml:space="preserve">) </w:t>
      </w:r>
      <w:r w:rsidR="00E84AD9">
        <w:rPr>
          <w:rFonts w:ascii="Times Roman" w:hAnsi="Times Roman" w:cs="Times Roman"/>
          <w:color w:val="000000"/>
          <w:sz w:val="26"/>
          <w:szCs w:val="26"/>
        </w:rPr>
        <w:t>scale</w:t>
      </w:r>
      <w:r w:rsidR="001E1273">
        <w:rPr>
          <w:rFonts w:ascii="Times Roman" w:hAnsi="Times Roman" w:cs="Times Roman"/>
          <w:color w:val="000000"/>
          <w:sz w:val="26"/>
          <w:szCs w:val="26"/>
        </w:rPr>
        <w:t xml:space="preserve">.  Red line shows the </w:t>
      </w:r>
      <w:r w:rsidR="00896FF7">
        <w:rPr>
          <w:rFonts w:ascii="Times Roman" w:hAnsi="Times Roman" w:cs="Times Roman"/>
          <w:color w:val="000000"/>
          <w:sz w:val="26"/>
          <w:szCs w:val="26"/>
        </w:rPr>
        <w:t>QQ</w:t>
      </w:r>
      <w:r w:rsidR="001E1273">
        <w:rPr>
          <w:rFonts w:ascii="Times Roman" w:hAnsi="Times Roman" w:cs="Times Roman"/>
          <w:color w:val="000000"/>
          <w:sz w:val="26"/>
          <w:szCs w:val="26"/>
        </w:rPr>
        <w:t>-line.</w:t>
      </w:r>
    </w:p>
    <w:p w14:paraId="08036CCC" w14:textId="77777777" w:rsidR="00E259BE" w:rsidRDefault="00E259BE" w:rsidP="00126E03">
      <w:pPr>
        <w:widowControl w:val="0"/>
        <w:autoSpaceDE w:val="0"/>
        <w:autoSpaceDN w:val="0"/>
        <w:adjustRightInd w:val="0"/>
        <w:spacing w:after="240" w:line="300" w:lineRule="atLeast"/>
        <w:rPr>
          <w:rFonts w:ascii="Times Roman" w:hAnsi="Times Roman" w:cs="Times Roman"/>
          <w:color w:val="000000"/>
          <w:sz w:val="26"/>
          <w:szCs w:val="26"/>
        </w:rPr>
      </w:pPr>
    </w:p>
    <w:p w14:paraId="046074F7" w14:textId="1E8C41DF" w:rsidR="00E259BE" w:rsidRDefault="00E259BE" w:rsidP="00E259BE">
      <w:pPr>
        <w:widowControl w:val="0"/>
        <w:autoSpaceDE w:val="0"/>
        <w:autoSpaceDN w:val="0"/>
        <w:adjustRightInd w:val="0"/>
        <w:spacing w:after="240" w:line="440" w:lineRule="atLeast"/>
        <w:rPr>
          <w:rFonts w:cs="Times Bold"/>
          <w:b/>
          <w:bCs/>
          <w:color w:val="000000"/>
          <w:sz w:val="36"/>
          <w:szCs w:val="36"/>
        </w:rPr>
      </w:pPr>
      <w:proofErr w:type="gramStart"/>
      <w:r w:rsidRPr="00E76DDF">
        <w:rPr>
          <w:rFonts w:cs="Times Bold"/>
          <w:b/>
          <w:bCs/>
          <w:color w:val="000000"/>
          <w:sz w:val="36"/>
          <w:szCs w:val="36"/>
        </w:rPr>
        <w:t>4.</w:t>
      </w:r>
      <w:r>
        <w:rPr>
          <w:rFonts w:cs="Times Bold"/>
          <w:b/>
          <w:bCs/>
          <w:color w:val="000000"/>
          <w:sz w:val="36"/>
          <w:szCs w:val="36"/>
        </w:rPr>
        <w:t>2</w:t>
      </w:r>
      <w:r w:rsidR="003F546A">
        <w:rPr>
          <w:rFonts w:cs="Times Bold"/>
          <w:b/>
          <w:bCs/>
          <w:color w:val="000000"/>
          <w:sz w:val="36"/>
          <w:szCs w:val="36"/>
        </w:rPr>
        <w:t xml:space="preserve">  </w:t>
      </w:r>
      <w:r>
        <w:rPr>
          <w:rFonts w:cs="Times Bold"/>
          <w:b/>
          <w:bCs/>
          <w:color w:val="000000"/>
          <w:sz w:val="36"/>
          <w:szCs w:val="36"/>
        </w:rPr>
        <w:t>Spatial</w:t>
      </w:r>
      <w:proofErr w:type="gramEnd"/>
      <w:r>
        <w:rPr>
          <w:rFonts w:cs="Times Bold"/>
          <w:b/>
          <w:bCs/>
          <w:color w:val="000000"/>
          <w:sz w:val="36"/>
          <w:szCs w:val="36"/>
        </w:rPr>
        <w:t xml:space="preserve"> Data</w:t>
      </w:r>
      <w:r w:rsidRPr="00E76DDF">
        <w:rPr>
          <w:rFonts w:cs="Times Bold"/>
          <w:b/>
          <w:bCs/>
          <w:color w:val="000000"/>
          <w:sz w:val="36"/>
          <w:szCs w:val="36"/>
        </w:rPr>
        <w:t xml:space="preserve"> </w:t>
      </w:r>
    </w:p>
    <w:p w14:paraId="02BCC087" w14:textId="4AB0670E" w:rsidR="003F546A" w:rsidRPr="001A4A74" w:rsidRDefault="003F546A" w:rsidP="001A4A74">
      <w:pPr>
        <w:widowControl w:val="0"/>
        <w:autoSpaceDE w:val="0"/>
        <w:autoSpaceDN w:val="0"/>
        <w:adjustRightInd w:val="0"/>
        <w:spacing w:after="240" w:line="300" w:lineRule="atLeast"/>
        <w:rPr>
          <w:rFonts w:ascii="Times Roman" w:hAnsi="Times Roman" w:cs="Times Roman"/>
          <w:color w:val="000000"/>
          <w:sz w:val="26"/>
          <w:szCs w:val="26"/>
        </w:rPr>
      </w:pPr>
      <w:r>
        <w:rPr>
          <w:rFonts w:cs="Times Roman"/>
          <w:color w:val="000000"/>
          <w:sz w:val="26"/>
          <w:szCs w:val="26"/>
        </w:rPr>
        <w:t xml:space="preserve">For this study, we did not rely on the </w:t>
      </w:r>
      <w:proofErr w:type="spellStart"/>
      <w:r>
        <w:rPr>
          <w:rFonts w:cs="Times Roman"/>
          <w:color w:val="000000"/>
          <w:sz w:val="26"/>
          <w:szCs w:val="26"/>
        </w:rPr>
        <w:t>permittee’s</w:t>
      </w:r>
      <w:proofErr w:type="spellEnd"/>
      <w:r>
        <w:rPr>
          <w:rFonts w:cs="Times Roman"/>
          <w:color w:val="000000"/>
          <w:sz w:val="26"/>
          <w:szCs w:val="26"/>
        </w:rPr>
        <w:t xml:space="preserve"> self-reported land use type to run regression models predicting pollution loading from land use.  A visual scan of our land </w:t>
      </w:r>
      <w:r w:rsidR="00C31251">
        <w:rPr>
          <w:rFonts w:cs="Times Roman"/>
          <w:color w:val="000000"/>
          <w:sz w:val="26"/>
          <w:szCs w:val="26"/>
        </w:rPr>
        <w:t>c</w:t>
      </w:r>
      <w:r>
        <w:rPr>
          <w:rFonts w:cs="Times Roman"/>
          <w:color w:val="000000"/>
          <w:sz w:val="26"/>
          <w:szCs w:val="26"/>
        </w:rPr>
        <w:t xml:space="preserve">over data layer versus self-reported land use types revealed little agreement among </w:t>
      </w:r>
      <w:proofErr w:type="spellStart"/>
      <w:r>
        <w:rPr>
          <w:rFonts w:cs="Times Roman"/>
          <w:color w:val="000000"/>
          <w:sz w:val="26"/>
          <w:szCs w:val="26"/>
        </w:rPr>
        <w:t>permittee</w:t>
      </w:r>
      <w:proofErr w:type="spellEnd"/>
      <w:r>
        <w:rPr>
          <w:rFonts w:cs="Times Roman"/>
          <w:color w:val="000000"/>
          <w:sz w:val="26"/>
          <w:szCs w:val="26"/>
        </w:rPr>
        <w:t xml:space="preserve"> definitions of the four land use types (high density residential, low density residential, commercial, industrial).  Therefore, we compiled a suite of continuous datasets from which to run </w:t>
      </w:r>
      <w:r w:rsidR="00C31251">
        <w:rPr>
          <w:rFonts w:cs="Times Roman"/>
          <w:color w:val="000000"/>
          <w:sz w:val="26"/>
          <w:szCs w:val="26"/>
        </w:rPr>
        <w:t>chemical</w:t>
      </w:r>
      <w:r>
        <w:rPr>
          <w:rFonts w:cs="Times Roman"/>
          <w:color w:val="000000"/>
          <w:sz w:val="26"/>
          <w:szCs w:val="26"/>
        </w:rPr>
        <w:t xml:space="preserve"> loading models.  We divide these into land use and landscape data.  </w:t>
      </w:r>
    </w:p>
    <w:p w14:paraId="0373CACD" w14:textId="6A028D1C" w:rsidR="00E259BE" w:rsidRPr="00C31251" w:rsidRDefault="00E259BE" w:rsidP="00E259BE">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4.2.1  Land</w:t>
      </w:r>
      <w:proofErr w:type="gramEnd"/>
      <w:r w:rsidRPr="00C31251">
        <w:rPr>
          <w:rFonts w:cs="Times Bold"/>
          <w:b/>
          <w:bCs/>
          <w:color w:val="000000"/>
          <w:sz w:val="32"/>
          <w:szCs w:val="32"/>
        </w:rPr>
        <w:t xml:space="preserve"> Use </w:t>
      </w:r>
    </w:p>
    <w:p w14:paraId="73D20E39" w14:textId="0CC0BE41" w:rsidR="006D6237" w:rsidRPr="00C658DA" w:rsidRDefault="00C31251" w:rsidP="00653A77">
      <w:pPr>
        <w:widowControl w:val="0"/>
        <w:autoSpaceDE w:val="0"/>
        <w:autoSpaceDN w:val="0"/>
        <w:adjustRightInd w:val="0"/>
        <w:spacing w:after="240" w:line="300" w:lineRule="atLeast"/>
        <w:rPr>
          <w:rFonts w:cs="Times Roman"/>
          <w:color w:val="000000"/>
          <w:sz w:val="26"/>
          <w:szCs w:val="26"/>
        </w:rPr>
      </w:pPr>
      <w:r w:rsidRPr="00C31251">
        <w:rPr>
          <w:rFonts w:cs="Times Roman"/>
          <w:color w:val="000000"/>
          <w:sz w:val="26"/>
          <w:szCs w:val="26"/>
        </w:rPr>
        <w:t xml:space="preserve">In order to employ a consistent analysis across different monitored watersheds we extracted land use data from </w:t>
      </w:r>
      <w:r w:rsidR="00DC7A81">
        <w:rPr>
          <w:rFonts w:cs="Times Roman"/>
          <w:color w:val="000000"/>
          <w:sz w:val="26"/>
          <w:szCs w:val="26"/>
        </w:rPr>
        <w:t>the Washington</w:t>
      </w:r>
      <w:r w:rsidR="00EC6C6D">
        <w:rPr>
          <w:rFonts w:cs="Times Roman"/>
          <w:color w:val="000000"/>
          <w:sz w:val="26"/>
          <w:szCs w:val="26"/>
        </w:rPr>
        <w:t xml:space="preserve"> State</w:t>
      </w:r>
      <w:r w:rsidR="00DC7A81">
        <w:rPr>
          <w:rFonts w:cs="Times Roman"/>
          <w:color w:val="000000"/>
          <w:sz w:val="26"/>
          <w:szCs w:val="26"/>
        </w:rPr>
        <w:t xml:space="preserve"> </w:t>
      </w:r>
      <w:r w:rsidR="00DC7A81" w:rsidRPr="00EC6C6D">
        <w:rPr>
          <w:rFonts w:cs="Times Roman"/>
          <w:color w:val="000000"/>
          <w:sz w:val="26"/>
          <w:szCs w:val="26"/>
        </w:rPr>
        <w:t>Department of Commerce</w:t>
      </w:r>
      <w:r w:rsidR="00EC6C6D">
        <w:rPr>
          <w:rFonts w:cs="Times Roman"/>
          <w:color w:val="000000"/>
          <w:sz w:val="26"/>
          <w:szCs w:val="26"/>
        </w:rPr>
        <w:t>: Puget Sound Mapping Project</w:t>
      </w:r>
      <w:r w:rsidR="0086039F">
        <w:rPr>
          <w:rStyle w:val="FootnoteReference"/>
          <w:rFonts w:cs="Times Roman"/>
          <w:color w:val="000000"/>
          <w:sz w:val="26"/>
          <w:szCs w:val="26"/>
        </w:rPr>
        <w:footnoteReference w:id="2"/>
      </w:r>
      <w:r w:rsidR="00EC6C6D" w:rsidRPr="00EC6C6D">
        <w:rPr>
          <w:rFonts w:cs="Times Roman"/>
          <w:color w:val="000000"/>
          <w:sz w:val="26"/>
          <w:szCs w:val="26"/>
        </w:rPr>
        <w:t xml:space="preserve">.  </w:t>
      </w:r>
      <w:r w:rsidR="000A34CD" w:rsidRPr="00C658DA">
        <w:rPr>
          <w:rFonts w:cs="Times Roman"/>
          <w:color w:val="000000"/>
          <w:sz w:val="26"/>
          <w:szCs w:val="26"/>
        </w:rPr>
        <w:t>Land use classes</w:t>
      </w:r>
      <w:r w:rsidR="006D6237" w:rsidRPr="00C658DA">
        <w:rPr>
          <w:rFonts w:cs="Times Roman"/>
          <w:color w:val="000000"/>
          <w:sz w:val="26"/>
          <w:szCs w:val="26"/>
        </w:rPr>
        <w:t xml:space="preserve"> (also listed in the table in section 4.2.2) </w:t>
      </w:r>
      <w:r w:rsidR="000A34CD" w:rsidRPr="00C658DA">
        <w:rPr>
          <w:rFonts w:cs="Times Roman"/>
          <w:color w:val="000000"/>
          <w:sz w:val="26"/>
          <w:szCs w:val="26"/>
        </w:rPr>
        <w:t xml:space="preserve">include: </w:t>
      </w:r>
    </w:p>
    <w:p w14:paraId="259C8A46" w14:textId="5F617B13" w:rsidR="000A34CD" w:rsidRPr="00C658DA" w:rsidRDefault="000A34CD" w:rsidP="006D6237">
      <w:pPr>
        <w:pStyle w:val="ListParagraph"/>
        <w:widowControl w:val="0"/>
        <w:numPr>
          <w:ilvl w:val="0"/>
          <w:numId w:val="6"/>
        </w:numPr>
        <w:autoSpaceDE w:val="0"/>
        <w:autoSpaceDN w:val="0"/>
        <w:adjustRightInd w:val="0"/>
        <w:spacing w:after="240" w:line="300" w:lineRule="atLeast"/>
        <w:rPr>
          <w:rFonts w:cs="Times Roman"/>
          <w:color w:val="000000"/>
          <w:sz w:val="26"/>
          <w:szCs w:val="26"/>
        </w:rPr>
      </w:pPr>
      <w:r w:rsidRPr="00C658DA">
        <w:rPr>
          <w:rFonts w:cs="Times Roman"/>
          <w:color w:val="000000"/>
          <w:sz w:val="26"/>
          <w:szCs w:val="26"/>
        </w:rPr>
        <w:t>Intensive urban</w:t>
      </w:r>
      <w:r w:rsidR="00DF436D" w:rsidRPr="00C658DA">
        <w:rPr>
          <w:rFonts w:cs="Times Roman"/>
          <w:color w:val="000000"/>
          <w:sz w:val="26"/>
          <w:szCs w:val="26"/>
        </w:rPr>
        <w:t xml:space="preserve"> (includes commercial areas, apartment buildings)</w:t>
      </w:r>
    </w:p>
    <w:p w14:paraId="328686C5" w14:textId="57C28A7C" w:rsidR="000A34CD" w:rsidRPr="00C658DA" w:rsidRDefault="000A34CD" w:rsidP="006D6237">
      <w:pPr>
        <w:pStyle w:val="ListParagraph"/>
        <w:widowControl w:val="0"/>
        <w:numPr>
          <w:ilvl w:val="0"/>
          <w:numId w:val="6"/>
        </w:numPr>
        <w:autoSpaceDE w:val="0"/>
        <w:autoSpaceDN w:val="0"/>
        <w:adjustRightInd w:val="0"/>
        <w:spacing w:after="240" w:line="300" w:lineRule="atLeast"/>
        <w:rPr>
          <w:rFonts w:cs="Times Roman"/>
          <w:color w:val="000000"/>
          <w:sz w:val="26"/>
          <w:szCs w:val="26"/>
        </w:rPr>
      </w:pPr>
      <w:r w:rsidRPr="00C658DA">
        <w:rPr>
          <w:rFonts w:cs="Times Roman"/>
          <w:color w:val="000000"/>
          <w:sz w:val="26"/>
          <w:szCs w:val="26"/>
        </w:rPr>
        <w:t>Urban residential</w:t>
      </w:r>
      <w:r w:rsidR="00DF436D" w:rsidRPr="00C658DA">
        <w:rPr>
          <w:rFonts w:cs="Times Roman"/>
          <w:color w:val="000000"/>
          <w:sz w:val="26"/>
          <w:szCs w:val="26"/>
        </w:rPr>
        <w:t xml:space="preserve"> (includes the majority of urban and suburban single-family dwellings)</w:t>
      </w:r>
    </w:p>
    <w:p w14:paraId="468CB43B" w14:textId="3E1A1364" w:rsidR="000A34CD" w:rsidRPr="00C658DA" w:rsidRDefault="000A34CD" w:rsidP="006D6237">
      <w:pPr>
        <w:pStyle w:val="ListParagraph"/>
        <w:widowControl w:val="0"/>
        <w:numPr>
          <w:ilvl w:val="0"/>
          <w:numId w:val="6"/>
        </w:numPr>
        <w:autoSpaceDE w:val="0"/>
        <w:autoSpaceDN w:val="0"/>
        <w:adjustRightInd w:val="0"/>
        <w:spacing w:after="240" w:line="300" w:lineRule="atLeast"/>
        <w:rPr>
          <w:rFonts w:cs="Times Roman"/>
          <w:color w:val="000000"/>
          <w:sz w:val="26"/>
          <w:szCs w:val="26"/>
        </w:rPr>
      </w:pPr>
      <w:r w:rsidRPr="00C658DA">
        <w:rPr>
          <w:rFonts w:cs="Times Roman"/>
          <w:color w:val="000000"/>
          <w:sz w:val="26"/>
          <w:szCs w:val="26"/>
        </w:rPr>
        <w:t>Rural residential</w:t>
      </w:r>
    </w:p>
    <w:p w14:paraId="1EEB25E9" w14:textId="0966C291" w:rsidR="000A34CD" w:rsidRPr="00C658DA" w:rsidRDefault="000A34CD" w:rsidP="006D6237">
      <w:pPr>
        <w:pStyle w:val="ListParagraph"/>
        <w:widowControl w:val="0"/>
        <w:numPr>
          <w:ilvl w:val="0"/>
          <w:numId w:val="6"/>
        </w:numPr>
        <w:autoSpaceDE w:val="0"/>
        <w:autoSpaceDN w:val="0"/>
        <w:adjustRightInd w:val="0"/>
        <w:spacing w:after="240" w:line="300" w:lineRule="atLeast"/>
        <w:rPr>
          <w:rFonts w:cs="Times Roman"/>
          <w:color w:val="000000"/>
          <w:sz w:val="26"/>
          <w:szCs w:val="26"/>
        </w:rPr>
      </w:pPr>
      <w:r w:rsidRPr="00C658DA">
        <w:rPr>
          <w:rFonts w:cs="Times Roman"/>
          <w:color w:val="000000"/>
          <w:sz w:val="26"/>
          <w:szCs w:val="26"/>
        </w:rPr>
        <w:t>Industrial</w:t>
      </w:r>
    </w:p>
    <w:p w14:paraId="63F24F1B" w14:textId="41108785" w:rsidR="000A34CD" w:rsidRPr="00C658DA" w:rsidRDefault="000A34CD" w:rsidP="00653A77">
      <w:pPr>
        <w:widowControl w:val="0"/>
        <w:autoSpaceDE w:val="0"/>
        <w:autoSpaceDN w:val="0"/>
        <w:adjustRightInd w:val="0"/>
        <w:spacing w:after="240" w:line="300" w:lineRule="atLeast"/>
        <w:rPr>
          <w:rFonts w:cs="Times Roman"/>
          <w:color w:val="000000"/>
          <w:sz w:val="26"/>
          <w:szCs w:val="26"/>
        </w:rPr>
      </w:pPr>
      <w:r w:rsidRPr="00C658DA">
        <w:rPr>
          <w:rFonts w:cs="Times Roman"/>
          <w:color w:val="000000"/>
          <w:sz w:val="26"/>
          <w:szCs w:val="26"/>
        </w:rPr>
        <w:t>In addition, we combined some land use classes to generate additional land use classes:</w:t>
      </w:r>
    </w:p>
    <w:p w14:paraId="71A37400" w14:textId="0B916592" w:rsidR="000A34CD" w:rsidRPr="00C658DA" w:rsidRDefault="000A34CD" w:rsidP="006D6237">
      <w:pPr>
        <w:pStyle w:val="ListParagraph"/>
        <w:widowControl w:val="0"/>
        <w:numPr>
          <w:ilvl w:val="0"/>
          <w:numId w:val="7"/>
        </w:numPr>
        <w:autoSpaceDE w:val="0"/>
        <w:autoSpaceDN w:val="0"/>
        <w:adjustRightInd w:val="0"/>
        <w:spacing w:after="240" w:line="300" w:lineRule="atLeast"/>
        <w:rPr>
          <w:rFonts w:cs="Times Roman"/>
          <w:color w:val="000000"/>
          <w:sz w:val="26"/>
          <w:szCs w:val="26"/>
        </w:rPr>
      </w:pPr>
      <w:r w:rsidRPr="00C658DA">
        <w:rPr>
          <w:rFonts w:cs="Times Roman"/>
          <w:color w:val="000000"/>
          <w:sz w:val="26"/>
          <w:szCs w:val="26"/>
        </w:rPr>
        <w:t>Total residential (urban residential + rural residential)</w:t>
      </w:r>
    </w:p>
    <w:p w14:paraId="322BD122" w14:textId="5D478AF7" w:rsidR="000A34CD" w:rsidRPr="00C658DA" w:rsidRDefault="000A34CD" w:rsidP="006D6237">
      <w:pPr>
        <w:pStyle w:val="ListParagraph"/>
        <w:widowControl w:val="0"/>
        <w:numPr>
          <w:ilvl w:val="0"/>
          <w:numId w:val="7"/>
        </w:numPr>
        <w:autoSpaceDE w:val="0"/>
        <w:autoSpaceDN w:val="0"/>
        <w:adjustRightInd w:val="0"/>
        <w:spacing w:after="240" w:line="300" w:lineRule="atLeast"/>
        <w:rPr>
          <w:rFonts w:cs="Times Roman"/>
          <w:color w:val="000000"/>
        </w:rPr>
      </w:pPr>
      <w:r w:rsidRPr="00C658DA">
        <w:rPr>
          <w:rFonts w:cs="Times Roman"/>
          <w:color w:val="000000"/>
          <w:sz w:val="26"/>
          <w:szCs w:val="26"/>
        </w:rPr>
        <w:t>Intensive Urban + Industrial</w:t>
      </w:r>
      <w:r w:rsidR="00DF436D" w:rsidRPr="00C658DA">
        <w:rPr>
          <w:rFonts w:cs="Times Roman"/>
          <w:color w:val="000000"/>
          <w:sz w:val="26"/>
          <w:szCs w:val="26"/>
        </w:rPr>
        <w:t>; the industrial land use category did not have many non-zero data points</w:t>
      </w:r>
    </w:p>
    <w:p w14:paraId="70ACDE11" w14:textId="77777777" w:rsidR="00E7619F" w:rsidRPr="00EC6C6D" w:rsidRDefault="00E7619F" w:rsidP="009E251F">
      <w:pPr>
        <w:widowControl w:val="0"/>
        <w:autoSpaceDE w:val="0"/>
        <w:autoSpaceDN w:val="0"/>
        <w:adjustRightInd w:val="0"/>
        <w:spacing w:after="240" w:line="440" w:lineRule="atLeast"/>
        <w:rPr>
          <w:rFonts w:cs="Times Bold"/>
          <w:b/>
          <w:bCs/>
          <w:color w:val="000000"/>
          <w:sz w:val="32"/>
          <w:szCs w:val="32"/>
        </w:rPr>
      </w:pPr>
    </w:p>
    <w:p w14:paraId="16BFBCE3" w14:textId="7BA7F30D" w:rsidR="009E251F" w:rsidRPr="00C31251" w:rsidRDefault="009E251F" w:rsidP="009E251F">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4.2.</w:t>
      </w:r>
      <w:r>
        <w:rPr>
          <w:rFonts w:cs="Times Bold"/>
          <w:b/>
          <w:bCs/>
          <w:color w:val="000000"/>
          <w:sz w:val="32"/>
          <w:szCs w:val="32"/>
        </w:rPr>
        <w:t>2</w:t>
      </w:r>
      <w:r w:rsidRPr="00C31251">
        <w:rPr>
          <w:rFonts w:cs="Times Bold"/>
          <w:b/>
          <w:bCs/>
          <w:color w:val="000000"/>
          <w:sz w:val="32"/>
          <w:szCs w:val="32"/>
        </w:rPr>
        <w:t xml:space="preserve">  </w:t>
      </w:r>
      <w:r w:rsidRPr="00E7619F">
        <w:rPr>
          <w:rFonts w:cs="Times Bold"/>
          <w:b/>
          <w:bCs/>
          <w:sz w:val="32"/>
          <w:szCs w:val="32"/>
        </w:rPr>
        <w:t>Land</w:t>
      </w:r>
      <w:r w:rsidR="00860D78" w:rsidRPr="00E7619F">
        <w:rPr>
          <w:rFonts w:cs="Times Bold"/>
          <w:b/>
          <w:bCs/>
          <w:sz w:val="32"/>
          <w:szCs w:val="32"/>
        </w:rPr>
        <w:t>scape</w:t>
      </w:r>
      <w:proofErr w:type="gramEnd"/>
      <w:r w:rsidRPr="00E7619F">
        <w:rPr>
          <w:rFonts w:cs="Times Bold"/>
          <w:b/>
          <w:bCs/>
          <w:sz w:val="32"/>
          <w:szCs w:val="32"/>
        </w:rPr>
        <w:t xml:space="preserve"> </w:t>
      </w:r>
      <w:r w:rsidR="00860D78" w:rsidRPr="00E7619F">
        <w:rPr>
          <w:rFonts w:cs="Times Bold"/>
          <w:b/>
          <w:bCs/>
          <w:sz w:val="32"/>
          <w:szCs w:val="32"/>
        </w:rPr>
        <w:t>Data</w:t>
      </w:r>
    </w:p>
    <w:p w14:paraId="00CC499B" w14:textId="7B651A3F" w:rsidR="00C31251" w:rsidRPr="00CF2355" w:rsidRDefault="00860D78" w:rsidP="00C31251">
      <w:pPr>
        <w:widowControl w:val="0"/>
        <w:autoSpaceDE w:val="0"/>
        <w:autoSpaceDN w:val="0"/>
        <w:adjustRightInd w:val="0"/>
        <w:spacing w:after="240" w:line="300" w:lineRule="atLeast"/>
        <w:rPr>
          <w:rFonts w:cs="Times Roman"/>
          <w:color w:val="000000"/>
          <w:sz w:val="26"/>
          <w:szCs w:val="26"/>
        </w:rPr>
      </w:pPr>
      <w:r w:rsidRPr="00CF2355">
        <w:rPr>
          <w:rFonts w:cs="Times Roman"/>
          <w:color w:val="000000"/>
          <w:sz w:val="26"/>
          <w:szCs w:val="26"/>
        </w:rPr>
        <w:t>For each watershed contained in the S8 dataset, potentially relevant landscape data were extracted from the following sources:</w:t>
      </w:r>
      <w:r w:rsidR="001A4A74">
        <w:rPr>
          <w:rFonts w:cs="Times Roman"/>
          <w:color w:val="000000"/>
          <w:sz w:val="26"/>
          <w:szCs w:val="26"/>
        </w:rPr>
        <w:t xml:space="preserve">  </w:t>
      </w:r>
    </w:p>
    <w:tbl>
      <w:tblPr>
        <w:tblStyle w:val="TableGrid"/>
        <w:tblW w:w="0" w:type="auto"/>
        <w:tblLayout w:type="fixed"/>
        <w:tblLook w:val="04A0" w:firstRow="1" w:lastRow="0" w:firstColumn="1" w:lastColumn="0" w:noHBand="0" w:noVBand="1"/>
      </w:tblPr>
      <w:tblGrid>
        <w:gridCol w:w="2718"/>
        <w:gridCol w:w="2160"/>
        <w:gridCol w:w="3978"/>
      </w:tblGrid>
      <w:tr w:rsidR="00956EFC" w14:paraId="3FF4D34A" w14:textId="77777777" w:rsidTr="00956EFC">
        <w:tc>
          <w:tcPr>
            <w:tcW w:w="2718" w:type="dxa"/>
          </w:tcPr>
          <w:p w14:paraId="5142BD91" w14:textId="2F9C95BE" w:rsidR="00860D78" w:rsidRPr="0043400A" w:rsidRDefault="00860D78" w:rsidP="00E259BE">
            <w:pPr>
              <w:widowControl w:val="0"/>
              <w:autoSpaceDE w:val="0"/>
              <w:autoSpaceDN w:val="0"/>
              <w:adjustRightInd w:val="0"/>
              <w:spacing w:after="240" w:line="300" w:lineRule="atLeast"/>
              <w:rPr>
                <w:rFonts w:cs="Times Roman"/>
                <w:b/>
                <w:color w:val="000000"/>
                <w:sz w:val="26"/>
                <w:szCs w:val="26"/>
              </w:rPr>
            </w:pPr>
            <w:r w:rsidRPr="0043400A">
              <w:rPr>
                <w:rFonts w:cs="Times Roman"/>
                <w:b/>
                <w:color w:val="000000"/>
                <w:sz w:val="26"/>
                <w:szCs w:val="26"/>
              </w:rPr>
              <w:t>Layer</w:t>
            </w:r>
          </w:p>
        </w:tc>
        <w:tc>
          <w:tcPr>
            <w:tcW w:w="2160" w:type="dxa"/>
          </w:tcPr>
          <w:p w14:paraId="086F4B61" w14:textId="25296135" w:rsidR="00860D78" w:rsidRPr="0043400A" w:rsidRDefault="00860D78" w:rsidP="00E259BE">
            <w:pPr>
              <w:widowControl w:val="0"/>
              <w:autoSpaceDE w:val="0"/>
              <w:autoSpaceDN w:val="0"/>
              <w:adjustRightInd w:val="0"/>
              <w:spacing w:after="240" w:line="300" w:lineRule="atLeast"/>
              <w:rPr>
                <w:rFonts w:cs="Times Roman"/>
                <w:b/>
                <w:color w:val="000000"/>
                <w:sz w:val="26"/>
                <w:szCs w:val="26"/>
              </w:rPr>
            </w:pPr>
            <w:r w:rsidRPr="0043400A">
              <w:rPr>
                <w:rFonts w:cs="Times Roman"/>
                <w:b/>
                <w:color w:val="000000"/>
                <w:sz w:val="26"/>
                <w:szCs w:val="26"/>
              </w:rPr>
              <w:t>ID</w:t>
            </w:r>
          </w:p>
        </w:tc>
        <w:tc>
          <w:tcPr>
            <w:tcW w:w="3978" w:type="dxa"/>
          </w:tcPr>
          <w:p w14:paraId="30AB8AB3" w14:textId="3F82F729" w:rsidR="00860D78" w:rsidRPr="0043400A" w:rsidRDefault="00860D78" w:rsidP="00E259BE">
            <w:pPr>
              <w:widowControl w:val="0"/>
              <w:autoSpaceDE w:val="0"/>
              <w:autoSpaceDN w:val="0"/>
              <w:adjustRightInd w:val="0"/>
              <w:spacing w:after="240" w:line="300" w:lineRule="atLeast"/>
              <w:rPr>
                <w:rFonts w:cs="Times Roman"/>
                <w:b/>
                <w:color w:val="000000"/>
                <w:sz w:val="26"/>
                <w:szCs w:val="26"/>
              </w:rPr>
            </w:pPr>
            <w:r w:rsidRPr="0043400A">
              <w:rPr>
                <w:rFonts w:cs="Times Roman"/>
                <w:b/>
                <w:color w:val="000000"/>
                <w:sz w:val="26"/>
                <w:szCs w:val="26"/>
              </w:rPr>
              <w:t>Source</w:t>
            </w:r>
          </w:p>
        </w:tc>
      </w:tr>
      <w:tr w:rsidR="00956EFC" w14:paraId="5EF7808B" w14:textId="77777777" w:rsidTr="00956EFC">
        <w:tc>
          <w:tcPr>
            <w:tcW w:w="2718" w:type="dxa"/>
          </w:tcPr>
          <w:p w14:paraId="742B5A88" w14:textId="5280A561" w:rsidR="007A708C" w:rsidRDefault="007A708C"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urban</w:t>
            </w:r>
            <w:proofErr w:type="gramEnd"/>
            <w:r>
              <w:rPr>
                <w:rFonts w:cs="Times Roman"/>
                <w:color w:val="000000"/>
                <w:sz w:val="26"/>
                <w:szCs w:val="26"/>
              </w:rPr>
              <w:t xml:space="preserve"> residential</w:t>
            </w:r>
          </w:p>
        </w:tc>
        <w:tc>
          <w:tcPr>
            <w:tcW w:w="2160" w:type="dxa"/>
          </w:tcPr>
          <w:p w14:paraId="3E3D1781" w14:textId="074F616D" w:rsidR="007A708C" w:rsidRDefault="007A708C"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urbRES</w:t>
            </w:r>
            <w:proofErr w:type="spellEnd"/>
            <w:proofErr w:type="gramEnd"/>
          </w:p>
        </w:tc>
        <w:tc>
          <w:tcPr>
            <w:tcW w:w="3978" w:type="dxa"/>
            <w:vMerge w:val="restart"/>
          </w:tcPr>
          <w:p w14:paraId="3436999D" w14:textId="77777777" w:rsidR="007A708C" w:rsidRDefault="007A708C"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Washington State Department of Commerce</w:t>
            </w:r>
            <w:r w:rsidR="00956EFC">
              <w:rPr>
                <w:rFonts w:cs="Times Roman"/>
                <w:color w:val="000000"/>
                <w:sz w:val="26"/>
                <w:szCs w:val="26"/>
              </w:rPr>
              <w:t>, Puget Sound Mapping Project</w:t>
            </w:r>
          </w:p>
          <w:p w14:paraId="48BB92B2" w14:textId="4EC3E5BA" w:rsidR="00956EFC" w:rsidRDefault="00956EFC" w:rsidP="00E259BE">
            <w:pPr>
              <w:widowControl w:val="0"/>
              <w:autoSpaceDE w:val="0"/>
              <w:autoSpaceDN w:val="0"/>
              <w:adjustRightInd w:val="0"/>
              <w:spacing w:after="240" w:line="300" w:lineRule="atLeast"/>
              <w:rPr>
                <w:rFonts w:cs="Times Roman"/>
                <w:color w:val="000000"/>
                <w:sz w:val="26"/>
                <w:szCs w:val="26"/>
              </w:rPr>
            </w:pPr>
            <w:r w:rsidRPr="00956EFC">
              <w:rPr>
                <w:rFonts w:cs="Times Roman"/>
                <w:color w:val="000000"/>
                <w:sz w:val="26"/>
                <w:szCs w:val="26"/>
              </w:rPr>
              <w:t>https://www.commerce.wa.gov/serving-communities/growth-management/puget-sound-mapping-project/</w:t>
            </w:r>
          </w:p>
        </w:tc>
      </w:tr>
      <w:tr w:rsidR="00956EFC" w14:paraId="2861FD6B" w14:textId="77777777" w:rsidTr="00956EFC">
        <w:tc>
          <w:tcPr>
            <w:tcW w:w="2718" w:type="dxa"/>
          </w:tcPr>
          <w:p w14:paraId="580B3215" w14:textId="2C5551C2" w:rsidR="007A708C" w:rsidRDefault="007A708C"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rural</w:t>
            </w:r>
            <w:proofErr w:type="gramEnd"/>
            <w:r>
              <w:rPr>
                <w:rFonts w:cs="Times Roman"/>
                <w:color w:val="000000"/>
                <w:sz w:val="26"/>
                <w:szCs w:val="26"/>
              </w:rPr>
              <w:t xml:space="preserve"> residential</w:t>
            </w:r>
          </w:p>
        </w:tc>
        <w:tc>
          <w:tcPr>
            <w:tcW w:w="2160" w:type="dxa"/>
          </w:tcPr>
          <w:p w14:paraId="408D2473" w14:textId="0B59396A" w:rsidR="007A708C" w:rsidRDefault="007A708C"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ruRES</w:t>
            </w:r>
            <w:proofErr w:type="spellEnd"/>
            <w:proofErr w:type="gramEnd"/>
          </w:p>
        </w:tc>
        <w:tc>
          <w:tcPr>
            <w:tcW w:w="3978" w:type="dxa"/>
            <w:vMerge/>
          </w:tcPr>
          <w:p w14:paraId="01BC1AEF" w14:textId="77777777" w:rsidR="007A708C" w:rsidRDefault="007A708C" w:rsidP="00E259BE">
            <w:pPr>
              <w:widowControl w:val="0"/>
              <w:autoSpaceDE w:val="0"/>
              <w:autoSpaceDN w:val="0"/>
              <w:adjustRightInd w:val="0"/>
              <w:spacing w:after="240" w:line="300" w:lineRule="atLeast"/>
              <w:rPr>
                <w:rFonts w:cs="Times Roman"/>
                <w:color w:val="000000"/>
                <w:sz w:val="26"/>
                <w:szCs w:val="26"/>
              </w:rPr>
            </w:pPr>
          </w:p>
        </w:tc>
      </w:tr>
      <w:tr w:rsidR="00956EFC" w14:paraId="5EA8470C" w14:textId="77777777" w:rsidTr="00956EFC">
        <w:tc>
          <w:tcPr>
            <w:tcW w:w="2718" w:type="dxa"/>
          </w:tcPr>
          <w:p w14:paraId="5243CD5C" w14:textId="602E38F2" w:rsidR="007A708C" w:rsidRDefault="007A708C"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total</w:t>
            </w:r>
            <w:proofErr w:type="gramEnd"/>
            <w:r>
              <w:rPr>
                <w:rFonts w:cs="Times Roman"/>
                <w:color w:val="000000"/>
                <w:sz w:val="26"/>
                <w:szCs w:val="26"/>
              </w:rPr>
              <w:t xml:space="preserve"> residential (urban + rural)</w:t>
            </w:r>
          </w:p>
        </w:tc>
        <w:tc>
          <w:tcPr>
            <w:tcW w:w="2160" w:type="dxa"/>
          </w:tcPr>
          <w:p w14:paraId="0E2A2AF3" w14:textId="78FC4E6D" w:rsidR="007A708C" w:rsidRDefault="007A708C"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totRES</w:t>
            </w:r>
            <w:proofErr w:type="spellEnd"/>
            <w:proofErr w:type="gramEnd"/>
          </w:p>
        </w:tc>
        <w:tc>
          <w:tcPr>
            <w:tcW w:w="3978" w:type="dxa"/>
            <w:vMerge/>
          </w:tcPr>
          <w:p w14:paraId="02BE6EAB" w14:textId="77777777" w:rsidR="007A708C" w:rsidRDefault="007A708C" w:rsidP="00E259BE">
            <w:pPr>
              <w:widowControl w:val="0"/>
              <w:autoSpaceDE w:val="0"/>
              <w:autoSpaceDN w:val="0"/>
              <w:adjustRightInd w:val="0"/>
              <w:spacing w:after="240" w:line="300" w:lineRule="atLeast"/>
              <w:rPr>
                <w:rFonts w:cs="Times Roman"/>
                <w:color w:val="000000"/>
                <w:sz w:val="26"/>
                <w:szCs w:val="26"/>
              </w:rPr>
            </w:pPr>
          </w:p>
        </w:tc>
      </w:tr>
      <w:tr w:rsidR="00956EFC" w14:paraId="520F153C" w14:textId="77777777" w:rsidTr="00956EFC">
        <w:tc>
          <w:tcPr>
            <w:tcW w:w="2718" w:type="dxa"/>
          </w:tcPr>
          <w:p w14:paraId="78BA88A6" w14:textId="684B81F7" w:rsidR="007A708C" w:rsidRDefault="007A708C"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intensive</w:t>
            </w:r>
            <w:proofErr w:type="gramEnd"/>
            <w:r>
              <w:rPr>
                <w:rFonts w:cs="Times Roman"/>
                <w:color w:val="000000"/>
                <w:sz w:val="26"/>
                <w:szCs w:val="26"/>
              </w:rPr>
              <w:t xml:space="preserve"> urban</w:t>
            </w:r>
          </w:p>
        </w:tc>
        <w:tc>
          <w:tcPr>
            <w:tcW w:w="2160" w:type="dxa"/>
          </w:tcPr>
          <w:p w14:paraId="271951BA" w14:textId="0259B146" w:rsidR="007A708C" w:rsidRDefault="007A708C"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intURB</w:t>
            </w:r>
            <w:proofErr w:type="spellEnd"/>
            <w:proofErr w:type="gramEnd"/>
          </w:p>
        </w:tc>
        <w:tc>
          <w:tcPr>
            <w:tcW w:w="3978" w:type="dxa"/>
            <w:vMerge/>
          </w:tcPr>
          <w:p w14:paraId="11610525" w14:textId="77777777" w:rsidR="007A708C" w:rsidRDefault="007A708C" w:rsidP="00E259BE">
            <w:pPr>
              <w:widowControl w:val="0"/>
              <w:autoSpaceDE w:val="0"/>
              <w:autoSpaceDN w:val="0"/>
              <w:adjustRightInd w:val="0"/>
              <w:spacing w:after="240" w:line="300" w:lineRule="atLeast"/>
              <w:rPr>
                <w:rFonts w:cs="Times Roman"/>
                <w:color w:val="000000"/>
                <w:sz w:val="26"/>
                <w:szCs w:val="26"/>
              </w:rPr>
            </w:pPr>
          </w:p>
        </w:tc>
      </w:tr>
      <w:tr w:rsidR="00956EFC" w14:paraId="7F8395D3" w14:textId="77777777" w:rsidTr="00956EFC">
        <w:tc>
          <w:tcPr>
            <w:tcW w:w="2718" w:type="dxa"/>
          </w:tcPr>
          <w:p w14:paraId="27AE92DD" w14:textId="33C5C9B5" w:rsidR="007A708C" w:rsidRDefault="007A708C"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industrial</w:t>
            </w:r>
            <w:proofErr w:type="gramEnd"/>
          </w:p>
        </w:tc>
        <w:tc>
          <w:tcPr>
            <w:tcW w:w="2160" w:type="dxa"/>
          </w:tcPr>
          <w:p w14:paraId="6F44E99F" w14:textId="45F27FB4" w:rsidR="007A708C" w:rsidRDefault="007A708C"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IND</w:t>
            </w:r>
          </w:p>
        </w:tc>
        <w:tc>
          <w:tcPr>
            <w:tcW w:w="3978" w:type="dxa"/>
            <w:vMerge/>
          </w:tcPr>
          <w:p w14:paraId="41C36196" w14:textId="77777777" w:rsidR="007A708C" w:rsidRDefault="007A708C" w:rsidP="00E259BE">
            <w:pPr>
              <w:widowControl w:val="0"/>
              <w:autoSpaceDE w:val="0"/>
              <w:autoSpaceDN w:val="0"/>
              <w:adjustRightInd w:val="0"/>
              <w:spacing w:after="240" w:line="300" w:lineRule="atLeast"/>
              <w:rPr>
                <w:rFonts w:cs="Times Roman"/>
                <w:color w:val="000000"/>
                <w:sz w:val="26"/>
                <w:szCs w:val="26"/>
              </w:rPr>
            </w:pPr>
          </w:p>
        </w:tc>
      </w:tr>
      <w:tr w:rsidR="00956EFC" w14:paraId="619955E2" w14:textId="77777777" w:rsidTr="00956EFC">
        <w:tc>
          <w:tcPr>
            <w:tcW w:w="2718" w:type="dxa"/>
          </w:tcPr>
          <w:p w14:paraId="7617B3CA" w14:textId="45D7EA96" w:rsidR="007A708C" w:rsidRDefault="007A708C"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intensive</w:t>
            </w:r>
            <w:proofErr w:type="gramEnd"/>
            <w:r>
              <w:rPr>
                <w:rFonts w:cs="Times Roman"/>
                <w:color w:val="000000"/>
                <w:sz w:val="26"/>
                <w:szCs w:val="26"/>
              </w:rPr>
              <w:t xml:space="preserve"> urban + industrial</w:t>
            </w:r>
          </w:p>
        </w:tc>
        <w:tc>
          <w:tcPr>
            <w:tcW w:w="2160" w:type="dxa"/>
          </w:tcPr>
          <w:p w14:paraId="06593B35" w14:textId="0319FBDB" w:rsidR="007A708C" w:rsidRDefault="007A708C"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intURB</w:t>
            </w:r>
            <w:proofErr w:type="gramEnd"/>
            <w:r>
              <w:rPr>
                <w:rFonts w:cs="Times Roman"/>
                <w:color w:val="000000"/>
                <w:sz w:val="26"/>
                <w:szCs w:val="26"/>
              </w:rPr>
              <w:t>_IND</w:t>
            </w:r>
            <w:proofErr w:type="spellEnd"/>
          </w:p>
        </w:tc>
        <w:tc>
          <w:tcPr>
            <w:tcW w:w="3978" w:type="dxa"/>
            <w:vMerge/>
          </w:tcPr>
          <w:p w14:paraId="2841063F" w14:textId="77777777" w:rsidR="007A708C" w:rsidRDefault="007A708C" w:rsidP="00E259BE">
            <w:pPr>
              <w:widowControl w:val="0"/>
              <w:autoSpaceDE w:val="0"/>
              <w:autoSpaceDN w:val="0"/>
              <w:adjustRightInd w:val="0"/>
              <w:spacing w:after="240" w:line="300" w:lineRule="atLeast"/>
              <w:rPr>
                <w:rFonts w:cs="Times Roman"/>
                <w:color w:val="000000"/>
                <w:sz w:val="26"/>
                <w:szCs w:val="26"/>
              </w:rPr>
            </w:pPr>
          </w:p>
        </w:tc>
      </w:tr>
      <w:tr w:rsidR="00956EFC" w14:paraId="783E26B5" w14:textId="77777777" w:rsidTr="00956EFC">
        <w:tc>
          <w:tcPr>
            <w:tcW w:w="2718" w:type="dxa"/>
          </w:tcPr>
          <w:p w14:paraId="2E5A84B1" w14:textId="1DC37185"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impervious</w:t>
            </w:r>
            <w:proofErr w:type="gramEnd"/>
            <w:r>
              <w:rPr>
                <w:rFonts w:cs="Times Roman"/>
                <w:color w:val="000000"/>
                <w:sz w:val="26"/>
                <w:szCs w:val="26"/>
              </w:rPr>
              <w:t xml:space="preserve"> surfaces</w:t>
            </w:r>
          </w:p>
        </w:tc>
        <w:tc>
          <w:tcPr>
            <w:tcW w:w="2160" w:type="dxa"/>
          </w:tcPr>
          <w:p w14:paraId="61A146BA" w14:textId="2A09F98D"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impervious</w:t>
            </w:r>
            <w:proofErr w:type="gramEnd"/>
          </w:p>
        </w:tc>
        <w:tc>
          <w:tcPr>
            <w:tcW w:w="3978" w:type="dxa"/>
          </w:tcPr>
          <w:p w14:paraId="032331E7" w14:textId="77777777" w:rsidR="00860D78" w:rsidRDefault="00860D78" w:rsidP="00E259BE">
            <w:pPr>
              <w:widowControl w:val="0"/>
              <w:autoSpaceDE w:val="0"/>
              <w:autoSpaceDN w:val="0"/>
              <w:adjustRightInd w:val="0"/>
              <w:spacing w:after="240" w:line="300" w:lineRule="atLeast"/>
              <w:rPr>
                <w:rFonts w:cs="Times Roman"/>
                <w:color w:val="000000"/>
                <w:sz w:val="26"/>
                <w:szCs w:val="26"/>
              </w:rPr>
            </w:pPr>
          </w:p>
        </w:tc>
      </w:tr>
      <w:tr w:rsidR="00956EFC" w14:paraId="5E94208C" w14:textId="77777777" w:rsidTr="00956EFC">
        <w:tc>
          <w:tcPr>
            <w:tcW w:w="2718" w:type="dxa"/>
          </w:tcPr>
          <w:p w14:paraId="035FEC04" w14:textId="05988290"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paved</w:t>
            </w:r>
            <w:proofErr w:type="gramEnd"/>
            <w:r>
              <w:rPr>
                <w:rFonts w:cs="Times Roman"/>
                <w:color w:val="000000"/>
                <w:sz w:val="26"/>
                <w:szCs w:val="26"/>
              </w:rPr>
              <w:t xml:space="preserve"> surfaces</w:t>
            </w:r>
          </w:p>
        </w:tc>
        <w:tc>
          <w:tcPr>
            <w:tcW w:w="2160" w:type="dxa"/>
          </w:tcPr>
          <w:p w14:paraId="11EDFC0B" w14:textId="5BB76BF0"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paved</w:t>
            </w:r>
            <w:proofErr w:type="gramEnd"/>
          </w:p>
        </w:tc>
        <w:tc>
          <w:tcPr>
            <w:tcW w:w="3978" w:type="dxa"/>
          </w:tcPr>
          <w:p w14:paraId="71EAFA60" w14:textId="77777777" w:rsidR="00860D78" w:rsidRDefault="00860D78" w:rsidP="00E259BE">
            <w:pPr>
              <w:widowControl w:val="0"/>
              <w:autoSpaceDE w:val="0"/>
              <w:autoSpaceDN w:val="0"/>
              <w:adjustRightInd w:val="0"/>
              <w:spacing w:after="240" w:line="300" w:lineRule="atLeast"/>
              <w:rPr>
                <w:rFonts w:cs="Times Roman"/>
                <w:color w:val="000000"/>
                <w:sz w:val="26"/>
                <w:szCs w:val="26"/>
              </w:rPr>
            </w:pPr>
          </w:p>
        </w:tc>
      </w:tr>
      <w:tr w:rsidR="00956EFC" w14:paraId="70547D32" w14:textId="77777777" w:rsidTr="00956EFC">
        <w:tc>
          <w:tcPr>
            <w:tcW w:w="2718" w:type="dxa"/>
          </w:tcPr>
          <w:p w14:paraId="73B17572" w14:textId="0DEE4DF4"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rooftop</w:t>
            </w:r>
            <w:proofErr w:type="gramEnd"/>
            <w:r>
              <w:rPr>
                <w:rFonts w:cs="Times Roman"/>
                <w:color w:val="000000"/>
                <w:sz w:val="26"/>
                <w:szCs w:val="26"/>
              </w:rPr>
              <w:t xml:space="preserve"> density</w:t>
            </w:r>
          </w:p>
        </w:tc>
        <w:tc>
          <w:tcPr>
            <w:tcW w:w="2160" w:type="dxa"/>
          </w:tcPr>
          <w:p w14:paraId="79F38767" w14:textId="26B4CE99"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roofs</w:t>
            </w:r>
            <w:proofErr w:type="gramEnd"/>
          </w:p>
        </w:tc>
        <w:tc>
          <w:tcPr>
            <w:tcW w:w="3978" w:type="dxa"/>
          </w:tcPr>
          <w:p w14:paraId="0E9E7754" w14:textId="77777777" w:rsidR="00860D78" w:rsidRDefault="00860D78" w:rsidP="00E259BE">
            <w:pPr>
              <w:widowControl w:val="0"/>
              <w:autoSpaceDE w:val="0"/>
              <w:autoSpaceDN w:val="0"/>
              <w:adjustRightInd w:val="0"/>
              <w:spacing w:after="240" w:line="300" w:lineRule="atLeast"/>
              <w:rPr>
                <w:rFonts w:cs="Times Roman"/>
                <w:color w:val="000000"/>
                <w:sz w:val="26"/>
                <w:szCs w:val="26"/>
              </w:rPr>
            </w:pPr>
          </w:p>
        </w:tc>
      </w:tr>
      <w:tr w:rsidR="00956EFC" w14:paraId="70CF4957" w14:textId="77777777" w:rsidTr="00956EFC">
        <w:tc>
          <w:tcPr>
            <w:tcW w:w="2718" w:type="dxa"/>
          </w:tcPr>
          <w:p w14:paraId="7453E364" w14:textId="699F38BD" w:rsidR="005A1E24" w:rsidRDefault="005A1E24"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urban</w:t>
            </w:r>
            <w:proofErr w:type="gramEnd"/>
            <w:r>
              <w:rPr>
                <w:rFonts w:cs="Times Roman"/>
                <w:color w:val="000000"/>
                <w:sz w:val="26"/>
                <w:szCs w:val="26"/>
              </w:rPr>
              <w:t xml:space="preserve"> residential rooftops</w:t>
            </w:r>
          </w:p>
        </w:tc>
        <w:tc>
          <w:tcPr>
            <w:tcW w:w="2160" w:type="dxa"/>
          </w:tcPr>
          <w:p w14:paraId="514779D3" w14:textId="78CD73C1" w:rsidR="005A1E24" w:rsidRDefault="005A1E24"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roof</w:t>
            </w:r>
            <w:proofErr w:type="gramEnd"/>
            <w:r>
              <w:rPr>
                <w:rFonts w:cs="Times Roman"/>
                <w:color w:val="000000"/>
                <w:sz w:val="26"/>
                <w:szCs w:val="26"/>
              </w:rPr>
              <w:t>_urbRES</w:t>
            </w:r>
            <w:proofErr w:type="spellEnd"/>
          </w:p>
        </w:tc>
        <w:tc>
          <w:tcPr>
            <w:tcW w:w="3978" w:type="dxa"/>
            <w:vMerge w:val="restart"/>
          </w:tcPr>
          <w:p w14:paraId="3E196F4A" w14:textId="594F78D0" w:rsidR="005A1E24" w:rsidRDefault="005A1E24" w:rsidP="00C04282">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rooftop</w:t>
            </w:r>
            <w:proofErr w:type="gramEnd"/>
            <w:r>
              <w:rPr>
                <w:rFonts w:cs="Times Roman"/>
                <w:color w:val="000000"/>
                <w:sz w:val="26"/>
                <w:szCs w:val="26"/>
              </w:rPr>
              <w:t xml:space="preserve"> density applied to Washington State Department of Commerce</w:t>
            </w:r>
            <w:r w:rsidR="00C04282">
              <w:rPr>
                <w:rFonts w:cs="Times Roman"/>
                <w:color w:val="000000"/>
                <w:sz w:val="26"/>
                <w:szCs w:val="26"/>
              </w:rPr>
              <w:t xml:space="preserve">, Puget Sound Mapping Project </w:t>
            </w:r>
            <w:r>
              <w:rPr>
                <w:rFonts w:cs="Times Roman"/>
                <w:color w:val="000000"/>
                <w:sz w:val="26"/>
                <w:szCs w:val="26"/>
              </w:rPr>
              <w:t>data</w:t>
            </w:r>
          </w:p>
        </w:tc>
      </w:tr>
      <w:tr w:rsidR="00956EFC" w14:paraId="28CF8A4D" w14:textId="77777777" w:rsidTr="00956EFC">
        <w:tc>
          <w:tcPr>
            <w:tcW w:w="2718" w:type="dxa"/>
          </w:tcPr>
          <w:p w14:paraId="5B3D782E" w14:textId="5D4A76DF" w:rsidR="005A1E24" w:rsidRDefault="005A1E24"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total</w:t>
            </w:r>
            <w:proofErr w:type="gramEnd"/>
            <w:r>
              <w:rPr>
                <w:rFonts w:cs="Times Roman"/>
                <w:color w:val="000000"/>
                <w:sz w:val="26"/>
                <w:szCs w:val="26"/>
              </w:rPr>
              <w:t xml:space="preserve"> residential rooftops</w:t>
            </w:r>
          </w:p>
        </w:tc>
        <w:tc>
          <w:tcPr>
            <w:tcW w:w="2160" w:type="dxa"/>
          </w:tcPr>
          <w:p w14:paraId="60385400" w14:textId="518C8128" w:rsidR="005A1E24" w:rsidRDefault="005A1E24" w:rsidP="00DF436D">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roof</w:t>
            </w:r>
            <w:proofErr w:type="gramEnd"/>
            <w:r>
              <w:rPr>
                <w:rFonts w:cs="Times Roman"/>
                <w:color w:val="000000"/>
                <w:sz w:val="26"/>
                <w:szCs w:val="26"/>
              </w:rPr>
              <w:t>_totRES</w:t>
            </w:r>
            <w:proofErr w:type="spellEnd"/>
          </w:p>
        </w:tc>
        <w:tc>
          <w:tcPr>
            <w:tcW w:w="3978" w:type="dxa"/>
            <w:vMerge/>
          </w:tcPr>
          <w:p w14:paraId="6BFB754A" w14:textId="77777777" w:rsidR="005A1E24" w:rsidRDefault="005A1E24" w:rsidP="00E259BE">
            <w:pPr>
              <w:widowControl w:val="0"/>
              <w:autoSpaceDE w:val="0"/>
              <w:autoSpaceDN w:val="0"/>
              <w:adjustRightInd w:val="0"/>
              <w:spacing w:after="240" w:line="300" w:lineRule="atLeast"/>
              <w:rPr>
                <w:rFonts w:cs="Times Roman"/>
                <w:color w:val="000000"/>
                <w:sz w:val="26"/>
                <w:szCs w:val="26"/>
              </w:rPr>
            </w:pPr>
          </w:p>
        </w:tc>
      </w:tr>
      <w:tr w:rsidR="00956EFC" w14:paraId="0FC6087A" w14:textId="77777777" w:rsidTr="00956EFC">
        <w:tc>
          <w:tcPr>
            <w:tcW w:w="2718" w:type="dxa"/>
          </w:tcPr>
          <w:p w14:paraId="4693A085" w14:textId="3B3FDA48" w:rsidR="005A1E24" w:rsidRDefault="005A1E24"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intensive</w:t>
            </w:r>
            <w:proofErr w:type="gramEnd"/>
            <w:r>
              <w:rPr>
                <w:rFonts w:cs="Times Roman"/>
                <w:color w:val="000000"/>
                <w:sz w:val="26"/>
                <w:szCs w:val="26"/>
              </w:rPr>
              <w:t xml:space="preserve"> urban rooftops</w:t>
            </w:r>
          </w:p>
        </w:tc>
        <w:tc>
          <w:tcPr>
            <w:tcW w:w="2160" w:type="dxa"/>
          </w:tcPr>
          <w:p w14:paraId="2881F040" w14:textId="1BA5CB35" w:rsidR="005A1E24" w:rsidRDefault="005A1E24"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roof</w:t>
            </w:r>
            <w:proofErr w:type="gramEnd"/>
            <w:r>
              <w:rPr>
                <w:rFonts w:cs="Times Roman"/>
                <w:color w:val="000000"/>
                <w:sz w:val="26"/>
                <w:szCs w:val="26"/>
              </w:rPr>
              <w:t>_intURB</w:t>
            </w:r>
            <w:proofErr w:type="spellEnd"/>
          </w:p>
        </w:tc>
        <w:tc>
          <w:tcPr>
            <w:tcW w:w="3978" w:type="dxa"/>
            <w:vMerge/>
          </w:tcPr>
          <w:p w14:paraId="1BEA8A3D" w14:textId="77777777" w:rsidR="005A1E24" w:rsidRDefault="005A1E24" w:rsidP="00E259BE">
            <w:pPr>
              <w:widowControl w:val="0"/>
              <w:autoSpaceDE w:val="0"/>
              <w:autoSpaceDN w:val="0"/>
              <w:adjustRightInd w:val="0"/>
              <w:spacing w:after="240" w:line="300" w:lineRule="atLeast"/>
              <w:rPr>
                <w:rFonts w:cs="Times Roman"/>
                <w:color w:val="000000"/>
                <w:sz w:val="26"/>
                <w:szCs w:val="26"/>
              </w:rPr>
            </w:pPr>
          </w:p>
        </w:tc>
      </w:tr>
      <w:tr w:rsidR="00956EFC" w14:paraId="69432765" w14:textId="77777777" w:rsidTr="00956EFC">
        <w:tc>
          <w:tcPr>
            <w:tcW w:w="2718" w:type="dxa"/>
          </w:tcPr>
          <w:p w14:paraId="58B877BF" w14:textId="694F0C8A" w:rsidR="005A1E24" w:rsidRDefault="005A1E24"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intensive</w:t>
            </w:r>
            <w:proofErr w:type="gramEnd"/>
            <w:r>
              <w:rPr>
                <w:rFonts w:cs="Times Roman"/>
                <w:color w:val="000000"/>
                <w:sz w:val="26"/>
                <w:szCs w:val="26"/>
              </w:rPr>
              <w:t xml:space="preserve"> urban + industrial rooftops</w:t>
            </w:r>
          </w:p>
        </w:tc>
        <w:tc>
          <w:tcPr>
            <w:tcW w:w="2160" w:type="dxa"/>
          </w:tcPr>
          <w:p w14:paraId="37D6B38D" w14:textId="18A10099" w:rsidR="005A1E24" w:rsidRDefault="005A1E24"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roof</w:t>
            </w:r>
            <w:proofErr w:type="gramEnd"/>
            <w:r>
              <w:rPr>
                <w:rFonts w:cs="Times Roman"/>
                <w:color w:val="000000"/>
                <w:sz w:val="26"/>
                <w:szCs w:val="26"/>
              </w:rPr>
              <w:t>_intURB_IND</w:t>
            </w:r>
            <w:proofErr w:type="spellEnd"/>
          </w:p>
        </w:tc>
        <w:tc>
          <w:tcPr>
            <w:tcW w:w="3978" w:type="dxa"/>
            <w:vMerge/>
          </w:tcPr>
          <w:p w14:paraId="42B307E8" w14:textId="77777777" w:rsidR="005A1E24" w:rsidRDefault="005A1E24" w:rsidP="00E259BE">
            <w:pPr>
              <w:widowControl w:val="0"/>
              <w:autoSpaceDE w:val="0"/>
              <w:autoSpaceDN w:val="0"/>
              <w:adjustRightInd w:val="0"/>
              <w:spacing w:after="240" w:line="300" w:lineRule="atLeast"/>
              <w:rPr>
                <w:rFonts w:cs="Times Roman"/>
                <w:color w:val="000000"/>
                <w:sz w:val="26"/>
                <w:szCs w:val="26"/>
              </w:rPr>
            </w:pPr>
          </w:p>
        </w:tc>
      </w:tr>
      <w:tr w:rsidR="00956EFC" w14:paraId="5571D6F7" w14:textId="77777777" w:rsidTr="00956EFC">
        <w:tc>
          <w:tcPr>
            <w:tcW w:w="2718" w:type="dxa"/>
          </w:tcPr>
          <w:p w14:paraId="3CF96D89" w14:textId="129EAFE8"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grass</w:t>
            </w:r>
            <w:proofErr w:type="gramEnd"/>
            <w:r>
              <w:rPr>
                <w:rFonts w:cs="Times Roman"/>
                <w:color w:val="000000"/>
                <w:sz w:val="26"/>
                <w:szCs w:val="26"/>
              </w:rPr>
              <w:t xml:space="preserve"> &amp; low vegetation</w:t>
            </w:r>
          </w:p>
        </w:tc>
        <w:tc>
          <w:tcPr>
            <w:tcW w:w="2160" w:type="dxa"/>
          </w:tcPr>
          <w:p w14:paraId="47EBF823" w14:textId="509FAE6C"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grass</w:t>
            </w:r>
            <w:proofErr w:type="gramEnd"/>
          </w:p>
        </w:tc>
        <w:tc>
          <w:tcPr>
            <w:tcW w:w="3978" w:type="dxa"/>
          </w:tcPr>
          <w:p w14:paraId="429B289D" w14:textId="77777777" w:rsidR="00860D78" w:rsidRDefault="00860D78" w:rsidP="00E259BE">
            <w:pPr>
              <w:widowControl w:val="0"/>
              <w:autoSpaceDE w:val="0"/>
              <w:autoSpaceDN w:val="0"/>
              <w:adjustRightInd w:val="0"/>
              <w:spacing w:after="240" w:line="300" w:lineRule="atLeast"/>
              <w:rPr>
                <w:rFonts w:cs="Times Roman"/>
                <w:color w:val="000000"/>
                <w:sz w:val="26"/>
                <w:szCs w:val="26"/>
              </w:rPr>
            </w:pPr>
          </w:p>
        </w:tc>
      </w:tr>
      <w:tr w:rsidR="00956EFC" w14:paraId="12DC7C63" w14:textId="77777777" w:rsidTr="00956EFC">
        <w:tc>
          <w:tcPr>
            <w:tcW w:w="2718" w:type="dxa"/>
          </w:tcPr>
          <w:p w14:paraId="0B50A9F6" w14:textId="6CCF0B6E"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tree</w:t>
            </w:r>
            <w:proofErr w:type="gramEnd"/>
            <w:r>
              <w:rPr>
                <w:rFonts w:cs="Times Roman"/>
                <w:color w:val="000000"/>
                <w:sz w:val="26"/>
                <w:szCs w:val="26"/>
              </w:rPr>
              <w:t xml:space="preserve"> cover</w:t>
            </w:r>
          </w:p>
        </w:tc>
        <w:tc>
          <w:tcPr>
            <w:tcW w:w="2160" w:type="dxa"/>
          </w:tcPr>
          <w:p w14:paraId="3094E8E2" w14:textId="18F3364F" w:rsidR="00860D78"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trees</w:t>
            </w:r>
            <w:proofErr w:type="gramEnd"/>
          </w:p>
        </w:tc>
        <w:tc>
          <w:tcPr>
            <w:tcW w:w="3978" w:type="dxa"/>
          </w:tcPr>
          <w:p w14:paraId="5BB6E783" w14:textId="77777777" w:rsidR="00860D78" w:rsidRDefault="00860D78" w:rsidP="00E259BE">
            <w:pPr>
              <w:widowControl w:val="0"/>
              <w:autoSpaceDE w:val="0"/>
              <w:autoSpaceDN w:val="0"/>
              <w:adjustRightInd w:val="0"/>
              <w:spacing w:after="240" w:line="300" w:lineRule="atLeast"/>
              <w:rPr>
                <w:rFonts w:cs="Times Roman"/>
                <w:color w:val="000000"/>
                <w:sz w:val="26"/>
                <w:szCs w:val="26"/>
              </w:rPr>
            </w:pPr>
          </w:p>
        </w:tc>
      </w:tr>
      <w:tr w:rsidR="00956EFC" w14:paraId="7007244A" w14:textId="77777777" w:rsidTr="00956EFC">
        <w:tc>
          <w:tcPr>
            <w:tcW w:w="2718" w:type="dxa"/>
          </w:tcPr>
          <w:p w14:paraId="2F0BDAE3" w14:textId="5EC2120B" w:rsidR="00DF436D" w:rsidRDefault="00DF436D" w:rsidP="00DF436D">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total</w:t>
            </w:r>
            <w:proofErr w:type="gramEnd"/>
            <w:r>
              <w:rPr>
                <w:rFonts w:cs="Times Roman"/>
                <w:color w:val="000000"/>
                <w:sz w:val="26"/>
                <w:szCs w:val="26"/>
              </w:rPr>
              <w:t xml:space="preserve"> vegetative cover</w:t>
            </w:r>
          </w:p>
        </w:tc>
        <w:tc>
          <w:tcPr>
            <w:tcW w:w="2160" w:type="dxa"/>
          </w:tcPr>
          <w:p w14:paraId="74D8FE8B" w14:textId="189E53E4" w:rsidR="00DF436D" w:rsidRDefault="00DF43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greenery</w:t>
            </w:r>
            <w:proofErr w:type="gramEnd"/>
          </w:p>
        </w:tc>
        <w:tc>
          <w:tcPr>
            <w:tcW w:w="3978" w:type="dxa"/>
          </w:tcPr>
          <w:p w14:paraId="43AA1C29" w14:textId="77777777" w:rsidR="00DF436D" w:rsidRDefault="00DF436D" w:rsidP="00E259BE">
            <w:pPr>
              <w:widowControl w:val="0"/>
              <w:autoSpaceDE w:val="0"/>
              <w:autoSpaceDN w:val="0"/>
              <w:adjustRightInd w:val="0"/>
              <w:spacing w:after="240" w:line="300" w:lineRule="atLeast"/>
              <w:rPr>
                <w:rFonts w:cs="Times Roman"/>
                <w:color w:val="000000"/>
                <w:sz w:val="26"/>
                <w:szCs w:val="26"/>
              </w:rPr>
            </w:pPr>
          </w:p>
        </w:tc>
      </w:tr>
      <w:tr w:rsidR="00956EFC" w14:paraId="3CB12EF6" w14:textId="77777777" w:rsidTr="00956EFC">
        <w:tc>
          <w:tcPr>
            <w:tcW w:w="2718" w:type="dxa"/>
          </w:tcPr>
          <w:p w14:paraId="09A9040A" w14:textId="5DF664FC" w:rsidR="0050186D"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undeveloped</w:t>
            </w:r>
            <w:proofErr w:type="gramEnd"/>
            <w:r>
              <w:rPr>
                <w:rFonts w:cs="Times Roman"/>
                <w:color w:val="000000"/>
                <w:sz w:val="26"/>
                <w:szCs w:val="26"/>
              </w:rPr>
              <w:t xml:space="preserve"> areas</w:t>
            </w:r>
          </w:p>
        </w:tc>
        <w:tc>
          <w:tcPr>
            <w:tcW w:w="2160" w:type="dxa"/>
          </w:tcPr>
          <w:p w14:paraId="340CB98B" w14:textId="77157DEC" w:rsidR="0050186D" w:rsidRDefault="0050186D"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nodev</w:t>
            </w:r>
            <w:proofErr w:type="spellEnd"/>
            <w:proofErr w:type="gramEnd"/>
          </w:p>
        </w:tc>
        <w:tc>
          <w:tcPr>
            <w:tcW w:w="3978" w:type="dxa"/>
          </w:tcPr>
          <w:p w14:paraId="6736CF07" w14:textId="77777777" w:rsidR="0050186D" w:rsidRDefault="0050186D" w:rsidP="00E259BE">
            <w:pPr>
              <w:widowControl w:val="0"/>
              <w:autoSpaceDE w:val="0"/>
              <w:autoSpaceDN w:val="0"/>
              <w:adjustRightInd w:val="0"/>
              <w:spacing w:after="240" w:line="300" w:lineRule="atLeast"/>
              <w:rPr>
                <w:rFonts w:cs="Times Roman"/>
                <w:color w:val="000000"/>
                <w:sz w:val="26"/>
                <w:szCs w:val="26"/>
              </w:rPr>
            </w:pPr>
          </w:p>
        </w:tc>
      </w:tr>
      <w:tr w:rsidR="00956EFC" w14:paraId="5692C18A" w14:textId="77777777" w:rsidTr="00956EFC">
        <w:tc>
          <w:tcPr>
            <w:tcW w:w="2718" w:type="dxa"/>
          </w:tcPr>
          <w:p w14:paraId="70559FD8" w14:textId="508CF249" w:rsidR="0050186D"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traffic</w:t>
            </w:r>
            <w:proofErr w:type="gramEnd"/>
          </w:p>
        </w:tc>
        <w:tc>
          <w:tcPr>
            <w:tcW w:w="2160" w:type="dxa"/>
          </w:tcPr>
          <w:p w14:paraId="1FE21BAE" w14:textId="0E8CC4B1" w:rsidR="0050186D"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traffic</w:t>
            </w:r>
            <w:proofErr w:type="gramEnd"/>
          </w:p>
        </w:tc>
        <w:tc>
          <w:tcPr>
            <w:tcW w:w="3978" w:type="dxa"/>
          </w:tcPr>
          <w:p w14:paraId="404C9F94" w14:textId="77777777" w:rsidR="0050186D" w:rsidRDefault="0050186D" w:rsidP="00E259BE">
            <w:pPr>
              <w:widowControl w:val="0"/>
              <w:autoSpaceDE w:val="0"/>
              <w:autoSpaceDN w:val="0"/>
              <w:adjustRightInd w:val="0"/>
              <w:spacing w:after="240" w:line="300" w:lineRule="atLeast"/>
              <w:rPr>
                <w:rFonts w:cs="Times Roman"/>
                <w:color w:val="000000"/>
                <w:sz w:val="26"/>
                <w:szCs w:val="26"/>
              </w:rPr>
            </w:pPr>
          </w:p>
        </w:tc>
      </w:tr>
      <w:tr w:rsidR="00956EFC" w14:paraId="1C74CF1C" w14:textId="77777777" w:rsidTr="00956EFC">
        <w:tc>
          <w:tcPr>
            <w:tcW w:w="2718" w:type="dxa"/>
          </w:tcPr>
          <w:p w14:paraId="5DE4ED0E" w14:textId="483A2696" w:rsidR="00DF436D" w:rsidRDefault="00DF43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population</w:t>
            </w:r>
            <w:proofErr w:type="gramEnd"/>
          </w:p>
        </w:tc>
        <w:tc>
          <w:tcPr>
            <w:tcW w:w="2160" w:type="dxa"/>
          </w:tcPr>
          <w:p w14:paraId="32672062" w14:textId="79E711EB" w:rsidR="00DF436D" w:rsidRDefault="00DF436D"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popn</w:t>
            </w:r>
            <w:proofErr w:type="spellEnd"/>
            <w:proofErr w:type="gramEnd"/>
          </w:p>
        </w:tc>
        <w:tc>
          <w:tcPr>
            <w:tcW w:w="3978" w:type="dxa"/>
          </w:tcPr>
          <w:p w14:paraId="39521177" w14:textId="77777777" w:rsidR="00DF436D" w:rsidRDefault="00DF436D" w:rsidP="00E259BE">
            <w:pPr>
              <w:widowControl w:val="0"/>
              <w:autoSpaceDE w:val="0"/>
              <w:autoSpaceDN w:val="0"/>
              <w:adjustRightInd w:val="0"/>
              <w:spacing w:after="240" w:line="300" w:lineRule="atLeast"/>
              <w:rPr>
                <w:rFonts w:cs="Times Roman"/>
                <w:color w:val="000000"/>
                <w:sz w:val="26"/>
                <w:szCs w:val="26"/>
              </w:rPr>
            </w:pPr>
          </w:p>
        </w:tc>
      </w:tr>
      <w:tr w:rsidR="00956EFC" w14:paraId="6697E56C" w14:textId="77777777" w:rsidTr="00956EFC">
        <w:tc>
          <w:tcPr>
            <w:tcW w:w="2718" w:type="dxa"/>
          </w:tcPr>
          <w:p w14:paraId="648A4897" w14:textId="30A764E0" w:rsidR="0050186D"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particulate</w:t>
            </w:r>
            <w:proofErr w:type="gramEnd"/>
            <w:r>
              <w:rPr>
                <w:rFonts w:cs="Times Roman"/>
                <w:color w:val="000000"/>
                <w:sz w:val="26"/>
                <w:szCs w:val="26"/>
              </w:rPr>
              <w:t xml:space="preserve"> matter 2.5</w:t>
            </w:r>
            <w:r w:rsidR="00DF436D">
              <w:rPr>
                <w:rFonts w:cs="Times Roman"/>
                <w:color w:val="000000"/>
                <w:sz w:val="26"/>
                <w:szCs w:val="26"/>
              </w:rPr>
              <w:t>um</w:t>
            </w:r>
          </w:p>
        </w:tc>
        <w:tc>
          <w:tcPr>
            <w:tcW w:w="2160" w:type="dxa"/>
          </w:tcPr>
          <w:p w14:paraId="280FBAD3" w14:textId="20D5ACA2" w:rsidR="0050186D"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pm25</w:t>
            </w:r>
            <w:proofErr w:type="gramEnd"/>
            <w:r w:rsidR="00DF436D">
              <w:rPr>
                <w:rFonts w:cs="Times Roman"/>
                <w:color w:val="000000"/>
                <w:sz w:val="26"/>
                <w:szCs w:val="26"/>
              </w:rPr>
              <w:t>_na</w:t>
            </w:r>
          </w:p>
        </w:tc>
        <w:tc>
          <w:tcPr>
            <w:tcW w:w="3978" w:type="dxa"/>
          </w:tcPr>
          <w:p w14:paraId="7E7EEEB1" w14:textId="77777777" w:rsidR="0050186D" w:rsidRDefault="0050186D" w:rsidP="00E259BE">
            <w:pPr>
              <w:widowControl w:val="0"/>
              <w:autoSpaceDE w:val="0"/>
              <w:autoSpaceDN w:val="0"/>
              <w:adjustRightInd w:val="0"/>
              <w:spacing w:after="240" w:line="300" w:lineRule="atLeast"/>
              <w:rPr>
                <w:rFonts w:cs="Times Roman"/>
                <w:color w:val="000000"/>
                <w:sz w:val="26"/>
                <w:szCs w:val="26"/>
              </w:rPr>
            </w:pPr>
          </w:p>
        </w:tc>
      </w:tr>
      <w:tr w:rsidR="00956EFC" w14:paraId="4957FBDE" w14:textId="77777777" w:rsidTr="00956EFC">
        <w:tc>
          <w:tcPr>
            <w:tcW w:w="2718" w:type="dxa"/>
          </w:tcPr>
          <w:p w14:paraId="7B8B1E2E" w14:textId="62FE3B36" w:rsidR="00DF436D" w:rsidRDefault="00DF43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particulate</w:t>
            </w:r>
            <w:proofErr w:type="gramEnd"/>
            <w:r>
              <w:rPr>
                <w:rFonts w:cs="Times Roman"/>
                <w:color w:val="000000"/>
                <w:sz w:val="26"/>
                <w:szCs w:val="26"/>
              </w:rPr>
              <w:t xml:space="preserve"> surface area</w:t>
            </w:r>
          </w:p>
        </w:tc>
        <w:tc>
          <w:tcPr>
            <w:tcW w:w="2160" w:type="dxa"/>
          </w:tcPr>
          <w:p w14:paraId="2311BAE1" w14:textId="4E3265C7" w:rsidR="00DF436D" w:rsidRDefault="00DF436D"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partSA</w:t>
            </w:r>
            <w:proofErr w:type="spellEnd"/>
            <w:proofErr w:type="gramEnd"/>
          </w:p>
        </w:tc>
        <w:tc>
          <w:tcPr>
            <w:tcW w:w="3978" w:type="dxa"/>
          </w:tcPr>
          <w:p w14:paraId="7A3B206D" w14:textId="77777777" w:rsidR="00DF436D" w:rsidRDefault="00DF436D" w:rsidP="00E259BE">
            <w:pPr>
              <w:widowControl w:val="0"/>
              <w:autoSpaceDE w:val="0"/>
              <w:autoSpaceDN w:val="0"/>
              <w:adjustRightInd w:val="0"/>
              <w:spacing w:after="240" w:line="300" w:lineRule="atLeast"/>
              <w:rPr>
                <w:rFonts w:cs="Times Roman"/>
                <w:color w:val="000000"/>
                <w:sz w:val="26"/>
                <w:szCs w:val="26"/>
              </w:rPr>
            </w:pPr>
          </w:p>
        </w:tc>
      </w:tr>
      <w:tr w:rsidR="00956EFC" w14:paraId="560D9AF3" w14:textId="77777777" w:rsidTr="00956EFC">
        <w:tc>
          <w:tcPr>
            <w:tcW w:w="2718" w:type="dxa"/>
          </w:tcPr>
          <w:p w14:paraId="4F6660AB" w14:textId="7E7750FD" w:rsidR="00DF436D" w:rsidRDefault="00DF436D"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NO2</w:t>
            </w:r>
          </w:p>
        </w:tc>
        <w:tc>
          <w:tcPr>
            <w:tcW w:w="2160" w:type="dxa"/>
          </w:tcPr>
          <w:p w14:paraId="259764FA" w14:textId="426B07F9" w:rsidR="00DF436D" w:rsidRDefault="00DF43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no2</w:t>
            </w:r>
            <w:proofErr w:type="gramEnd"/>
          </w:p>
        </w:tc>
        <w:tc>
          <w:tcPr>
            <w:tcW w:w="3978" w:type="dxa"/>
          </w:tcPr>
          <w:p w14:paraId="3C099107" w14:textId="77777777" w:rsidR="00DF436D" w:rsidRDefault="00DF436D" w:rsidP="00E259BE">
            <w:pPr>
              <w:widowControl w:val="0"/>
              <w:autoSpaceDE w:val="0"/>
              <w:autoSpaceDN w:val="0"/>
              <w:adjustRightInd w:val="0"/>
              <w:spacing w:after="240" w:line="300" w:lineRule="atLeast"/>
              <w:rPr>
                <w:rFonts w:cs="Times Roman"/>
                <w:color w:val="000000"/>
                <w:sz w:val="26"/>
                <w:szCs w:val="26"/>
              </w:rPr>
            </w:pPr>
          </w:p>
        </w:tc>
      </w:tr>
      <w:tr w:rsidR="00956EFC" w14:paraId="7C50C4C7" w14:textId="77777777" w:rsidTr="00956EFC">
        <w:tc>
          <w:tcPr>
            <w:tcW w:w="2718" w:type="dxa"/>
          </w:tcPr>
          <w:p w14:paraId="676F2C70" w14:textId="1F782143" w:rsidR="009D781F" w:rsidRDefault="009D781F"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carbon</w:t>
            </w:r>
            <w:proofErr w:type="gramEnd"/>
            <w:r>
              <w:rPr>
                <w:rFonts w:cs="Times Roman"/>
                <w:color w:val="000000"/>
                <w:sz w:val="26"/>
                <w:szCs w:val="26"/>
              </w:rPr>
              <w:t xml:space="preserve"> emissions, commercial</w:t>
            </w:r>
          </w:p>
        </w:tc>
        <w:tc>
          <w:tcPr>
            <w:tcW w:w="2160" w:type="dxa"/>
          </w:tcPr>
          <w:p w14:paraId="2F08A8DE" w14:textId="6E0EA68C" w:rsidR="009D781F" w:rsidRDefault="009D781F"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CO2_com</w:t>
            </w:r>
          </w:p>
        </w:tc>
        <w:tc>
          <w:tcPr>
            <w:tcW w:w="3978" w:type="dxa"/>
            <w:vMerge w:val="restart"/>
          </w:tcPr>
          <w:p w14:paraId="7A4320DD" w14:textId="06004ACC" w:rsidR="009D781F" w:rsidRDefault="009D781F"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Vulcan Carbon Dioxide Emissions data set</w:t>
            </w:r>
          </w:p>
        </w:tc>
      </w:tr>
      <w:tr w:rsidR="00956EFC" w14:paraId="06304218" w14:textId="77777777" w:rsidTr="00956EFC">
        <w:tc>
          <w:tcPr>
            <w:tcW w:w="2718" w:type="dxa"/>
          </w:tcPr>
          <w:p w14:paraId="1E542196" w14:textId="046447FF" w:rsidR="009D781F" w:rsidRDefault="009D781F"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carbon</w:t>
            </w:r>
            <w:proofErr w:type="gramEnd"/>
            <w:r>
              <w:rPr>
                <w:rFonts w:cs="Times Roman"/>
                <w:color w:val="000000"/>
                <w:sz w:val="26"/>
                <w:szCs w:val="26"/>
              </w:rPr>
              <w:t xml:space="preserve"> emissions, residential</w:t>
            </w:r>
          </w:p>
        </w:tc>
        <w:tc>
          <w:tcPr>
            <w:tcW w:w="2160" w:type="dxa"/>
          </w:tcPr>
          <w:p w14:paraId="1C9944AC" w14:textId="162ABABC" w:rsidR="009D781F" w:rsidRDefault="009D781F"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CO2_res</w:t>
            </w:r>
          </w:p>
        </w:tc>
        <w:tc>
          <w:tcPr>
            <w:tcW w:w="3978" w:type="dxa"/>
            <w:vMerge/>
          </w:tcPr>
          <w:p w14:paraId="3EEC3168" w14:textId="77777777" w:rsidR="009D781F" w:rsidRDefault="009D781F" w:rsidP="00E259BE">
            <w:pPr>
              <w:widowControl w:val="0"/>
              <w:autoSpaceDE w:val="0"/>
              <w:autoSpaceDN w:val="0"/>
              <w:adjustRightInd w:val="0"/>
              <w:spacing w:after="240" w:line="300" w:lineRule="atLeast"/>
              <w:rPr>
                <w:rFonts w:cs="Times Roman"/>
                <w:color w:val="000000"/>
                <w:sz w:val="26"/>
                <w:szCs w:val="26"/>
              </w:rPr>
            </w:pPr>
          </w:p>
        </w:tc>
      </w:tr>
      <w:tr w:rsidR="00956EFC" w14:paraId="7F5D82D6" w14:textId="77777777" w:rsidTr="00956EFC">
        <w:tc>
          <w:tcPr>
            <w:tcW w:w="2718" w:type="dxa"/>
          </w:tcPr>
          <w:p w14:paraId="419A084B" w14:textId="5EA0DD22" w:rsidR="009D781F" w:rsidRDefault="009D781F"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carbon</w:t>
            </w:r>
            <w:proofErr w:type="gramEnd"/>
            <w:r>
              <w:rPr>
                <w:rFonts w:cs="Times Roman"/>
                <w:color w:val="000000"/>
                <w:sz w:val="26"/>
                <w:szCs w:val="26"/>
              </w:rPr>
              <w:t xml:space="preserve"> emissions, road</w:t>
            </w:r>
          </w:p>
        </w:tc>
        <w:tc>
          <w:tcPr>
            <w:tcW w:w="2160" w:type="dxa"/>
          </w:tcPr>
          <w:p w14:paraId="4D3D04C7" w14:textId="43183954" w:rsidR="009D781F" w:rsidRDefault="009D781F"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CO2_road</w:t>
            </w:r>
          </w:p>
        </w:tc>
        <w:tc>
          <w:tcPr>
            <w:tcW w:w="3978" w:type="dxa"/>
            <w:vMerge/>
          </w:tcPr>
          <w:p w14:paraId="38ED36D6" w14:textId="77777777" w:rsidR="009D781F" w:rsidRDefault="009D781F" w:rsidP="00E259BE">
            <w:pPr>
              <w:widowControl w:val="0"/>
              <w:autoSpaceDE w:val="0"/>
              <w:autoSpaceDN w:val="0"/>
              <w:adjustRightInd w:val="0"/>
              <w:spacing w:after="240" w:line="300" w:lineRule="atLeast"/>
              <w:rPr>
                <w:rFonts w:cs="Times Roman"/>
                <w:color w:val="000000"/>
                <w:sz w:val="26"/>
                <w:szCs w:val="26"/>
              </w:rPr>
            </w:pPr>
          </w:p>
        </w:tc>
      </w:tr>
      <w:tr w:rsidR="00956EFC" w14:paraId="41B99B8F" w14:textId="77777777" w:rsidTr="00956EFC">
        <w:tc>
          <w:tcPr>
            <w:tcW w:w="2718" w:type="dxa"/>
          </w:tcPr>
          <w:p w14:paraId="38A7CEA3" w14:textId="5C503A5D" w:rsidR="009D781F" w:rsidRDefault="009D781F"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carbon</w:t>
            </w:r>
            <w:proofErr w:type="gramEnd"/>
            <w:r>
              <w:rPr>
                <w:rFonts w:cs="Times Roman"/>
                <w:color w:val="000000"/>
                <w:sz w:val="26"/>
                <w:szCs w:val="26"/>
              </w:rPr>
              <w:t xml:space="preserve"> emissions, </w:t>
            </w:r>
            <w:proofErr w:type="spellStart"/>
            <w:r>
              <w:rPr>
                <w:rFonts w:cs="Times Roman"/>
                <w:color w:val="000000"/>
                <w:sz w:val="26"/>
                <w:szCs w:val="26"/>
              </w:rPr>
              <w:t>nonroad</w:t>
            </w:r>
            <w:proofErr w:type="spellEnd"/>
          </w:p>
        </w:tc>
        <w:tc>
          <w:tcPr>
            <w:tcW w:w="2160" w:type="dxa"/>
          </w:tcPr>
          <w:p w14:paraId="18AF278C" w14:textId="135C17B9" w:rsidR="009D781F" w:rsidRDefault="009D781F"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CO2_nonroad</w:t>
            </w:r>
          </w:p>
        </w:tc>
        <w:tc>
          <w:tcPr>
            <w:tcW w:w="3978" w:type="dxa"/>
            <w:vMerge/>
          </w:tcPr>
          <w:p w14:paraId="128CE1A8" w14:textId="77777777" w:rsidR="009D781F" w:rsidRDefault="009D781F" w:rsidP="00E259BE">
            <w:pPr>
              <w:widowControl w:val="0"/>
              <w:autoSpaceDE w:val="0"/>
              <w:autoSpaceDN w:val="0"/>
              <w:adjustRightInd w:val="0"/>
              <w:spacing w:after="240" w:line="300" w:lineRule="atLeast"/>
              <w:rPr>
                <w:rFonts w:cs="Times Roman"/>
                <w:color w:val="000000"/>
                <w:sz w:val="26"/>
                <w:szCs w:val="26"/>
              </w:rPr>
            </w:pPr>
          </w:p>
        </w:tc>
      </w:tr>
      <w:tr w:rsidR="00956EFC" w14:paraId="6C27543C" w14:textId="77777777" w:rsidTr="00956EFC">
        <w:tc>
          <w:tcPr>
            <w:tcW w:w="2718" w:type="dxa"/>
          </w:tcPr>
          <w:p w14:paraId="08919944" w14:textId="0CDBF9E6" w:rsidR="009D781F" w:rsidRDefault="009D781F"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carbon</w:t>
            </w:r>
            <w:proofErr w:type="gramEnd"/>
            <w:r>
              <w:rPr>
                <w:rFonts w:cs="Times Roman"/>
                <w:color w:val="000000"/>
                <w:sz w:val="26"/>
                <w:szCs w:val="26"/>
              </w:rPr>
              <w:t xml:space="preserve"> emissions, total</w:t>
            </w:r>
          </w:p>
        </w:tc>
        <w:tc>
          <w:tcPr>
            <w:tcW w:w="2160" w:type="dxa"/>
          </w:tcPr>
          <w:p w14:paraId="54B170C9" w14:textId="4F06BD44" w:rsidR="009D781F" w:rsidRDefault="009D781F"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CO2_tot</w:t>
            </w:r>
          </w:p>
        </w:tc>
        <w:tc>
          <w:tcPr>
            <w:tcW w:w="3978" w:type="dxa"/>
            <w:vMerge/>
          </w:tcPr>
          <w:p w14:paraId="3640B9DE" w14:textId="77777777" w:rsidR="009D781F" w:rsidRDefault="009D781F" w:rsidP="00E259BE">
            <w:pPr>
              <w:widowControl w:val="0"/>
              <w:autoSpaceDE w:val="0"/>
              <w:autoSpaceDN w:val="0"/>
              <w:adjustRightInd w:val="0"/>
              <w:spacing w:after="240" w:line="300" w:lineRule="atLeast"/>
              <w:rPr>
                <w:rFonts w:cs="Times Roman"/>
                <w:color w:val="000000"/>
                <w:sz w:val="26"/>
                <w:szCs w:val="26"/>
              </w:rPr>
            </w:pPr>
          </w:p>
        </w:tc>
      </w:tr>
      <w:tr w:rsidR="00956EFC" w14:paraId="4E50F56F" w14:textId="77777777" w:rsidTr="00956EFC">
        <w:tc>
          <w:tcPr>
            <w:tcW w:w="2718" w:type="dxa"/>
          </w:tcPr>
          <w:p w14:paraId="7B704D4E" w14:textId="55DE214B" w:rsidR="0050186D"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slope</w:t>
            </w:r>
            <w:proofErr w:type="gramEnd"/>
          </w:p>
        </w:tc>
        <w:tc>
          <w:tcPr>
            <w:tcW w:w="2160" w:type="dxa"/>
          </w:tcPr>
          <w:p w14:paraId="1E52A066" w14:textId="37C05BC5" w:rsidR="0050186D" w:rsidRDefault="0050186D"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slope</w:t>
            </w:r>
            <w:proofErr w:type="gramEnd"/>
          </w:p>
        </w:tc>
        <w:tc>
          <w:tcPr>
            <w:tcW w:w="3978" w:type="dxa"/>
          </w:tcPr>
          <w:p w14:paraId="62E034A8" w14:textId="77777777" w:rsidR="0050186D" w:rsidRDefault="0050186D" w:rsidP="00E259BE">
            <w:pPr>
              <w:widowControl w:val="0"/>
              <w:autoSpaceDE w:val="0"/>
              <w:autoSpaceDN w:val="0"/>
              <w:adjustRightInd w:val="0"/>
              <w:spacing w:after="240" w:line="300" w:lineRule="atLeast"/>
              <w:rPr>
                <w:rFonts w:cs="Times Roman"/>
                <w:color w:val="000000"/>
                <w:sz w:val="26"/>
                <w:szCs w:val="26"/>
              </w:rPr>
            </w:pPr>
          </w:p>
        </w:tc>
      </w:tr>
      <w:tr w:rsidR="00956EFC" w14:paraId="6E0F6DC9" w14:textId="77777777" w:rsidTr="00956EFC">
        <w:tc>
          <w:tcPr>
            <w:tcW w:w="2718" w:type="dxa"/>
          </w:tcPr>
          <w:p w14:paraId="659565D2" w14:textId="60F3A93C" w:rsidR="00200B61" w:rsidRDefault="00200B61" w:rsidP="00E259BE">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age</w:t>
            </w:r>
            <w:proofErr w:type="gramEnd"/>
            <w:r>
              <w:rPr>
                <w:rFonts w:cs="Times Roman"/>
                <w:color w:val="000000"/>
                <w:sz w:val="26"/>
                <w:szCs w:val="26"/>
              </w:rPr>
              <w:t xml:space="preserve"> of development</w:t>
            </w:r>
          </w:p>
        </w:tc>
        <w:tc>
          <w:tcPr>
            <w:tcW w:w="2160" w:type="dxa"/>
          </w:tcPr>
          <w:p w14:paraId="2F7028D1" w14:textId="7EB04E51" w:rsidR="00200B61" w:rsidRDefault="00200B61" w:rsidP="00E259BE">
            <w:pPr>
              <w:widowControl w:val="0"/>
              <w:autoSpaceDE w:val="0"/>
              <w:autoSpaceDN w:val="0"/>
              <w:adjustRightInd w:val="0"/>
              <w:spacing w:after="240" w:line="300" w:lineRule="atLeast"/>
              <w:rPr>
                <w:rFonts w:cs="Times Roman"/>
                <w:color w:val="000000"/>
                <w:sz w:val="26"/>
                <w:szCs w:val="26"/>
              </w:rPr>
            </w:pPr>
            <w:proofErr w:type="spellStart"/>
            <w:proofErr w:type="gramStart"/>
            <w:r>
              <w:rPr>
                <w:rFonts w:cs="Times Roman"/>
                <w:color w:val="000000"/>
                <w:sz w:val="26"/>
                <w:szCs w:val="26"/>
              </w:rPr>
              <w:t>devAge</w:t>
            </w:r>
            <w:proofErr w:type="spellEnd"/>
            <w:proofErr w:type="gramEnd"/>
          </w:p>
        </w:tc>
        <w:tc>
          <w:tcPr>
            <w:tcW w:w="3978" w:type="dxa"/>
          </w:tcPr>
          <w:p w14:paraId="7CDAB99B" w14:textId="2A9B51B5" w:rsidR="00200B61" w:rsidRDefault="009D781F" w:rsidP="00E259B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Calculated value based on year of development</w:t>
            </w:r>
          </w:p>
        </w:tc>
      </w:tr>
    </w:tbl>
    <w:p w14:paraId="06717F1E" w14:textId="4DACFF55" w:rsidR="00E259BE" w:rsidRDefault="00E259BE" w:rsidP="00E259BE">
      <w:pPr>
        <w:widowControl w:val="0"/>
        <w:autoSpaceDE w:val="0"/>
        <w:autoSpaceDN w:val="0"/>
        <w:adjustRightInd w:val="0"/>
        <w:spacing w:after="240" w:line="300" w:lineRule="atLeast"/>
        <w:rPr>
          <w:rFonts w:cs="Times Roman"/>
          <w:color w:val="000000"/>
          <w:sz w:val="26"/>
          <w:szCs w:val="26"/>
        </w:rPr>
      </w:pPr>
    </w:p>
    <w:p w14:paraId="6C990C58" w14:textId="2C70ED32" w:rsidR="00141343" w:rsidRPr="00C31251" w:rsidRDefault="00141343" w:rsidP="00141343">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2</w:t>
      </w:r>
      <w:r w:rsidRPr="00C31251">
        <w:rPr>
          <w:rFonts w:cs="Times Bold"/>
          <w:b/>
          <w:bCs/>
          <w:color w:val="000000"/>
          <w:sz w:val="32"/>
          <w:szCs w:val="32"/>
        </w:rPr>
        <w:t>.</w:t>
      </w:r>
      <w:r w:rsidRPr="00E7619F">
        <w:rPr>
          <w:rFonts w:cs="Times Bold"/>
          <w:b/>
          <w:bCs/>
          <w:sz w:val="32"/>
          <w:szCs w:val="32"/>
        </w:rPr>
        <w:t>3  Pre</w:t>
      </w:r>
      <w:proofErr w:type="gramEnd"/>
      <w:r w:rsidRPr="00E7619F">
        <w:rPr>
          <w:rFonts w:cs="Times Bold"/>
          <w:b/>
          <w:bCs/>
          <w:sz w:val="32"/>
          <w:szCs w:val="32"/>
        </w:rPr>
        <w:t>-processing of spatial data</w:t>
      </w:r>
      <w:r w:rsidRPr="00C31251">
        <w:rPr>
          <w:rFonts w:cs="Times Bold"/>
          <w:b/>
          <w:bCs/>
          <w:color w:val="000000"/>
          <w:sz w:val="32"/>
          <w:szCs w:val="32"/>
        </w:rPr>
        <w:t xml:space="preserve"> </w:t>
      </w:r>
    </w:p>
    <w:p w14:paraId="467B6BBA" w14:textId="77777777" w:rsidR="00141343" w:rsidRDefault="00141343" w:rsidP="00141343">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 xml:space="preserve">In order to use the landscape data at an appropriate scale across the study area, spatial predictors were stacked and then convolved with a 100-meter </w:t>
      </w:r>
      <w:proofErr w:type="spellStart"/>
      <w:r>
        <w:rPr>
          <w:rFonts w:ascii="Times Roman" w:hAnsi="Times Roman" w:cs="Times Roman"/>
          <w:color w:val="000000"/>
          <w:sz w:val="26"/>
          <w:szCs w:val="26"/>
        </w:rPr>
        <w:t>gaussian</w:t>
      </w:r>
      <w:proofErr w:type="spellEnd"/>
      <w:r>
        <w:rPr>
          <w:rFonts w:ascii="Times Roman" w:hAnsi="Times Roman" w:cs="Times Roman"/>
          <w:color w:val="000000"/>
          <w:sz w:val="26"/>
          <w:szCs w:val="26"/>
        </w:rPr>
        <w:t xml:space="preserve"> kernel. This resulted </w:t>
      </w:r>
      <w:proofErr w:type="gramStart"/>
      <w:r>
        <w:rPr>
          <w:rFonts w:ascii="Times Roman" w:hAnsi="Times Roman" w:cs="Times Roman"/>
          <w:color w:val="000000"/>
          <w:sz w:val="26"/>
          <w:szCs w:val="26"/>
        </w:rPr>
        <w:t xml:space="preserve">in a “fuzzy” </w:t>
      </w:r>
      <w:r w:rsidRPr="003F3F54">
        <w:rPr>
          <w:rFonts w:ascii="Times Roman" w:hAnsi="Times Roman" w:cs="Times Roman"/>
          <w:color w:val="76923C" w:themeColor="accent3" w:themeShade="BF"/>
          <w:sz w:val="26"/>
          <w:szCs w:val="26"/>
        </w:rPr>
        <w:t xml:space="preserve">[this word is unclear to me – it makes me dubious that the predictors will be sufficient to identify correlations with chemicals of concern in watersheds] </w:t>
      </w:r>
      <w:r>
        <w:rPr>
          <w:rFonts w:ascii="Times Roman" w:hAnsi="Times Roman" w:cs="Times Roman"/>
          <w:color w:val="000000"/>
          <w:sz w:val="26"/>
          <w:szCs w:val="26"/>
        </w:rPr>
        <w:t>predictors</w:t>
      </w:r>
      <w:proofErr w:type="gramEnd"/>
      <w:r>
        <w:rPr>
          <w:rFonts w:ascii="Times Roman" w:hAnsi="Times Roman" w:cs="Times Roman"/>
          <w:color w:val="000000"/>
          <w:sz w:val="26"/>
          <w:szCs w:val="26"/>
        </w:rPr>
        <w:t xml:space="preserve"> that could apply across dataset boundaries. These values were then extracted for each monitored watershed. </w:t>
      </w:r>
    </w:p>
    <w:p w14:paraId="4C3FEAE6" w14:textId="58DA9C0D" w:rsidR="008C5860" w:rsidRDefault="00141343" w:rsidP="00141343">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 xml:space="preserve">Prior to use, spatial data were plotted and visually assessed for outliers (Fig. 4.3).  </w:t>
      </w:r>
      <w:r w:rsidR="0043400A">
        <w:rPr>
          <w:rFonts w:ascii="Times Roman" w:hAnsi="Times Roman" w:cs="Times Roman"/>
          <w:color w:val="000000"/>
          <w:sz w:val="26"/>
          <w:szCs w:val="26"/>
        </w:rPr>
        <w:t>Square-root transformation</w:t>
      </w:r>
      <w:r>
        <w:rPr>
          <w:rFonts w:ascii="Times Roman" w:hAnsi="Times Roman" w:cs="Times Roman"/>
          <w:color w:val="000000"/>
          <w:sz w:val="26"/>
          <w:szCs w:val="26"/>
        </w:rPr>
        <w:t xml:space="preserve"> w</w:t>
      </w:r>
      <w:r w:rsidR="0043400A">
        <w:rPr>
          <w:rFonts w:ascii="Times Roman" w:hAnsi="Times Roman" w:cs="Times Roman"/>
          <w:color w:val="000000"/>
          <w:sz w:val="26"/>
          <w:szCs w:val="26"/>
        </w:rPr>
        <w:t>as</w:t>
      </w:r>
      <w:r>
        <w:rPr>
          <w:rFonts w:ascii="Times Roman" w:hAnsi="Times Roman" w:cs="Times Roman"/>
          <w:color w:val="000000"/>
          <w:sz w:val="26"/>
          <w:szCs w:val="26"/>
        </w:rPr>
        <w:t xml:space="preserve"> performed on spatial data sets with outlier</w:t>
      </w:r>
      <w:r w:rsidR="0043400A">
        <w:rPr>
          <w:rFonts w:ascii="Times Roman" w:hAnsi="Times Roman" w:cs="Times Roman"/>
          <w:color w:val="000000"/>
          <w:sz w:val="26"/>
          <w:szCs w:val="26"/>
        </w:rPr>
        <w:t>s that were higher than the rest of the predictor’s</w:t>
      </w:r>
      <w:r>
        <w:rPr>
          <w:rFonts w:ascii="Times Roman" w:hAnsi="Times Roman" w:cs="Times Roman"/>
          <w:color w:val="000000"/>
          <w:sz w:val="26"/>
          <w:szCs w:val="26"/>
        </w:rPr>
        <w:t xml:space="preserve"> values: </w:t>
      </w:r>
      <w:proofErr w:type="spellStart"/>
      <w:r w:rsidR="00AE471B">
        <w:rPr>
          <w:rFonts w:ascii="Times Roman" w:hAnsi="Times Roman" w:cs="Times Roman"/>
          <w:color w:val="000000"/>
          <w:sz w:val="26"/>
          <w:szCs w:val="26"/>
        </w:rPr>
        <w:t>popn</w:t>
      </w:r>
      <w:proofErr w:type="spellEnd"/>
      <w:r w:rsidR="00AE471B">
        <w:rPr>
          <w:rFonts w:ascii="Times Roman" w:hAnsi="Times Roman" w:cs="Times Roman"/>
          <w:color w:val="000000"/>
          <w:sz w:val="26"/>
          <w:szCs w:val="26"/>
        </w:rPr>
        <w:t xml:space="preserve">, </w:t>
      </w:r>
      <w:ins w:id="0" w:author="Eva Dusek Jennings" w:date="2022-02-18T09:56:00Z">
        <w:r w:rsidR="00C658DA">
          <w:rPr>
            <w:rFonts w:ascii="Times Roman" w:hAnsi="Times Roman" w:cs="Times Roman"/>
            <w:color w:val="000000"/>
            <w:sz w:val="26"/>
            <w:szCs w:val="26"/>
          </w:rPr>
          <w:t xml:space="preserve">traffic, </w:t>
        </w:r>
      </w:ins>
      <w:r>
        <w:rPr>
          <w:rFonts w:ascii="Times Roman" w:hAnsi="Times Roman" w:cs="Times Roman"/>
          <w:color w:val="000000"/>
          <w:sz w:val="26"/>
          <w:szCs w:val="26"/>
        </w:rPr>
        <w:t>slope, CO2_res, CO2_com,</w:t>
      </w:r>
      <w:r w:rsidR="00AE471B">
        <w:rPr>
          <w:rFonts w:ascii="Times Roman" w:hAnsi="Times Roman" w:cs="Times Roman"/>
          <w:color w:val="000000"/>
          <w:sz w:val="26"/>
          <w:szCs w:val="26"/>
        </w:rPr>
        <w:t xml:space="preserve"> CO2_road, CO2_nonroad, CO2_tot</w:t>
      </w:r>
      <w:r w:rsidRPr="0043400A">
        <w:rPr>
          <w:rFonts w:ascii="Times Roman" w:hAnsi="Times Roman" w:cs="Times Roman"/>
          <w:color w:val="000000"/>
          <w:sz w:val="26"/>
          <w:szCs w:val="26"/>
        </w:rPr>
        <w:t xml:space="preserve">.  </w:t>
      </w:r>
      <w:r w:rsidR="0043400A" w:rsidRPr="0043400A">
        <w:rPr>
          <w:rFonts w:ascii="Times Roman" w:hAnsi="Times Roman" w:cs="Times Roman"/>
          <w:color w:val="000000"/>
          <w:sz w:val="26"/>
          <w:szCs w:val="26"/>
        </w:rPr>
        <w:t>T</w:t>
      </w:r>
      <w:r w:rsidRPr="0043400A">
        <w:rPr>
          <w:rFonts w:ascii="Times Roman" w:hAnsi="Times Roman" w:cs="Times Roman"/>
          <w:color w:val="000000"/>
          <w:sz w:val="26"/>
          <w:szCs w:val="26"/>
        </w:rPr>
        <w:t xml:space="preserve">he </w:t>
      </w:r>
      <w:proofErr w:type="spellStart"/>
      <w:r w:rsidRPr="0043400A">
        <w:rPr>
          <w:rFonts w:ascii="Times Roman" w:hAnsi="Times Roman" w:cs="Times Roman"/>
          <w:color w:val="000000"/>
          <w:sz w:val="26"/>
          <w:szCs w:val="26"/>
        </w:rPr>
        <w:t>devAge</w:t>
      </w:r>
      <w:proofErr w:type="spellEnd"/>
      <w:r w:rsidRPr="0043400A">
        <w:rPr>
          <w:rFonts w:ascii="Times Roman" w:hAnsi="Times Roman" w:cs="Times Roman"/>
          <w:color w:val="000000"/>
          <w:sz w:val="26"/>
          <w:szCs w:val="26"/>
        </w:rPr>
        <w:t xml:space="preserve"> </w:t>
      </w:r>
      <w:r w:rsidR="0043400A" w:rsidRPr="0043400A">
        <w:rPr>
          <w:rFonts w:ascii="Times Roman" w:hAnsi="Times Roman" w:cs="Times Roman"/>
          <w:color w:val="000000"/>
          <w:sz w:val="26"/>
          <w:szCs w:val="26"/>
        </w:rPr>
        <w:t xml:space="preserve">spatial predictor had a low data outlier; </w:t>
      </w:r>
      <w:proofErr w:type="spellStart"/>
      <w:r w:rsidR="0043400A">
        <w:rPr>
          <w:rFonts w:ascii="Times Roman" w:hAnsi="Times Roman" w:cs="Times Roman"/>
          <w:color w:val="000000"/>
          <w:sz w:val="26"/>
          <w:szCs w:val="26"/>
        </w:rPr>
        <w:t>devAge</w:t>
      </w:r>
      <w:proofErr w:type="spellEnd"/>
      <w:r w:rsidR="0043400A">
        <w:rPr>
          <w:rFonts w:ascii="Times Roman" w:hAnsi="Times Roman" w:cs="Times Roman"/>
          <w:color w:val="000000"/>
          <w:sz w:val="26"/>
          <w:szCs w:val="26"/>
        </w:rPr>
        <w:t xml:space="preserve"> </w:t>
      </w:r>
      <w:r w:rsidR="0043400A" w:rsidRPr="0043400A">
        <w:rPr>
          <w:rFonts w:ascii="Times Roman" w:hAnsi="Times Roman" w:cs="Times Roman"/>
          <w:color w:val="000000"/>
          <w:sz w:val="26"/>
          <w:szCs w:val="26"/>
        </w:rPr>
        <w:t>values were squared to address the low outlier.</w:t>
      </w:r>
      <w:r w:rsidRPr="0043400A">
        <w:rPr>
          <w:rFonts w:ascii="Times Roman" w:hAnsi="Times Roman" w:cs="Times Roman"/>
          <w:color w:val="000000"/>
          <w:sz w:val="26"/>
          <w:szCs w:val="26"/>
        </w:rPr>
        <w:t xml:space="preserve"> </w:t>
      </w:r>
      <w:r w:rsidR="0043400A" w:rsidRPr="0043400A">
        <w:rPr>
          <w:rFonts w:ascii="Times Roman" w:hAnsi="Times Roman" w:cs="Times Roman"/>
          <w:color w:val="000000"/>
          <w:sz w:val="26"/>
          <w:szCs w:val="26"/>
        </w:rPr>
        <w:t xml:space="preserve"> </w:t>
      </w:r>
      <w:r w:rsidRPr="0043400A">
        <w:rPr>
          <w:rFonts w:ascii="Times Roman" w:hAnsi="Times Roman" w:cs="Times Roman"/>
          <w:color w:val="000000"/>
          <w:sz w:val="26"/>
          <w:szCs w:val="26"/>
        </w:rPr>
        <w:t xml:space="preserve">Figure 4.4 shows the spatial data following transformation.  </w:t>
      </w:r>
    </w:p>
    <w:p w14:paraId="07E09DCF" w14:textId="3E121E5C" w:rsidR="00141343" w:rsidRDefault="008C5860" w:rsidP="00141343">
      <w:pPr>
        <w:widowControl w:val="0"/>
        <w:autoSpaceDE w:val="0"/>
        <w:autoSpaceDN w:val="0"/>
        <w:adjustRightInd w:val="0"/>
        <w:spacing w:after="240" w:line="300" w:lineRule="atLeast"/>
        <w:rPr>
          <w:rFonts w:ascii="Times Roman" w:hAnsi="Times Roman" w:cs="Times Roman"/>
          <w:color w:val="000000"/>
        </w:rPr>
      </w:pPr>
      <w:r>
        <w:rPr>
          <w:rFonts w:ascii="Times Roman" w:hAnsi="Times Roman" w:cs="Times Roman"/>
          <w:color w:val="000000"/>
          <w:sz w:val="26"/>
          <w:szCs w:val="26"/>
        </w:rPr>
        <w:t>Prior to use in models, s</w:t>
      </w:r>
      <w:r w:rsidR="00141343" w:rsidRPr="0043400A">
        <w:rPr>
          <w:rFonts w:ascii="Times Roman" w:hAnsi="Times Roman" w:cs="Times Roman"/>
          <w:color w:val="000000"/>
          <w:sz w:val="26"/>
          <w:szCs w:val="26"/>
        </w:rPr>
        <w:t>patial data sets were scaled and centered using the mean and</w:t>
      </w:r>
      <w:r w:rsidR="00141343">
        <w:rPr>
          <w:rFonts w:ascii="Times Roman" w:hAnsi="Times Roman" w:cs="Times Roman"/>
          <w:color w:val="000000"/>
          <w:sz w:val="26"/>
          <w:szCs w:val="26"/>
        </w:rPr>
        <w:t xml:space="preserve"> standard deviation from the 14 watersheds in this study. </w:t>
      </w:r>
    </w:p>
    <w:p w14:paraId="6CA3CC3F" w14:textId="40DD5C33" w:rsidR="00141343" w:rsidRPr="004B6568" w:rsidRDefault="0043400A" w:rsidP="004B6568">
      <w:pPr>
        <w:widowControl w:val="0"/>
        <w:autoSpaceDE w:val="0"/>
        <w:autoSpaceDN w:val="0"/>
        <w:adjustRightInd w:val="0"/>
        <w:spacing w:after="240" w:line="440" w:lineRule="atLeast"/>
        <w:rPr>
          <w:rFonts w:cs="Times Bold"/>
          <w:b/>
          <w:bCs/>
          <w:color w:val="000000"/>
          <w:sz w:val="36"/>
          <w:szCs w:val="36"/>
        </w:rPr>
      </w:pPr>
      <w:r>
        <w:rPr>
          <w:rFonts w:cs="Times Bold"/>
          <w:b/>
          <w:bCs/>
          <w:noProof/>
          <w:color w:val="000000"/>
          <w:sz w:val="36"/>
          <w:szCs w:val="36"/>
        </w:rPr>
        <w:drawing>
          <wp:inline distT="0" distB="0" distL="0" distR="0" wp14:anchorId="79F080A7" wp14:editId="0781B03C">
            <wp:extent cx="5486400" cy="4389120"/>
            <wp:effectExtent l="0" t="0" r="0" b="508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p>
    <w:p w14:paraId="62DF8DFD" w14:textId="562E92E5" w:rsidR="00141343" w:rsidRDefault="00F754C1" w:rsidP="00141343">
      <w:pPr>
        <w:widowControl w:val="0"/>
        <w:autoSpaceDE w:val="0"/>
        <w:autoSpaceDN w:val="0"/>
        <w:adjustRightInd w:val="0"/>
        <w:spacing w:after="240" w:line="300" w:lineRule="atLeast"/>
        <w:rPr>
          <w:ins w:id="1" w:author="Eva Dusek Jennings" w:date="2022-02-18T10:01:00Z"/>
          <w:rFonts w:ascii="Times Roman" w:hAnsi="Times Roman" w:cs="Times Roman"/>
          <w:color w:val="000000"/>
          <w:sz w:val="26"/>
          <w:szCs w:val="26"/>
        </w:rPr>
      </w:pPr>
      <w:r w:rsidRPr="00F754C1">
        <w:rPr>
          <w:rFonts w:ascii="Times Roman" w:hAnsi="Times Roman" w:cs="Times Roman"/>
          <w:b/>
          <w:color w:val="000000"/>
          <w:sz w:val="26"/>
          <w:szCs w:val="26"/>
        </w:rPr>
        <w:t xml:space="preserve">Figure </w:t>
      </w:r>
      <w:proofErr w:type="gramStart"/>
      <w:r w:rsidRPr="00F754C1">
        <w:rPr>
          <w:rFonts w:ascii="Times Roman" w:hAnsi="Times Roman" w:cs="Times Roman"/>
          <w:b/>
          <w:color w:val="000000"/>
          <w:sz w:val="26"/>
          <w:szCs w:val="26"/>
        </w:rPr>
        <w:t>4.3</w:t>
      </w:r>
      <w:r>
        <w:rPr>
          <w:rFonts w:ascii="Times Roman" w:hAnsi="Times Roman" w:cs="Times Roman"/>
          <w:color w:val="000000"/>
          <w:sz w:val="26"/>
          <w:szCs w:val="26"/>
        </w:rPr>
        <w:t xml:space="preserve"> </w:t>
      </w:r>
      <w:r w:rsidR="00141343">
        <w:rPr>
          <w:rFonts w:ascii="Times Roman" w:hAnsi="Times Roman" w:cs="Times Roman"/>
          <w:color w:val="000000"/>
          <w:sz w:val="26"/>
          <w:szCs w:val="26"/>
        </w:rPr>
        <w:t xml:space="preserve"> Raw</w:t>
      </w:r>
      <w:proofErr w:type="gramEnd"/>
      <w:r w:rsidR="00141343">
        <w:rPr>
          <w:rFonts w:ascii="Times Roman" w:hAnsi="Times Roman" w:cs="Times Roman"/>
          <w:color w:val="000000"/>
          <w:sz w:val="26"/>
          <w:szCs w:val="26"/>
        </w:rPr>
        <w:t xml:space="preserve"> spatial data</w:t>
      </w:r>
    </w:p>
    <w:p w14:paraId="0A4ABE7B" w14:textId="77777777" w:rsidR="00B91CE4" w:rsidRDefault="00B91CE4" w:rsidP="00141343">
      <w:pPr>
        <w:widowControl w:val="0"/>
        <w:autoSpaceDE w:val="0"/>
        <w:autoSpaceDN w:val="0"/>
        <w:adjustRightInd w:val="0"/>
        <w:spacing w:after="240" w:line="300" w:lineRule="atLeast"/>
        <w:rPr>
          <w:rFonts w:ascii="Times Roman" w:hAnsi="Times Roman" w:cs="Times Roman"/>
          <w:color w:val="000000"/>
          <w:sz w:val="26"/>
          <w:szCs w:val="26"/>
        </w:rPr>
      </w:pPr>
    </w:p>
    <w:p w14:paraId="35AFFCFE" w14:textId="5AF59086" w:rsidR="00AE471B" w:rsidRDefault="00A03194" w:rsidP="00141343">
      <w:pPr>
        <w:widowControl w:val="0"/>
        <w:autoSpaceDE w:val="0"/>
        <w:autoSpaceDN w:val="0"/>
        <w:adjustRightInd w:val="0"/>
        <w:spacing w:after="240" w:line="300" w:lineRule="atLeast"/>
        <w:rPr>
          <w:rFonts w:ascii="Times Roman" w:hAnsi="Times Roman" w:cs="Times Roman"/>
          <w:color w:val="000000"/>
          <w:sz w:val="26"/>
          <w:szCs w:val="26"/>
        </w:rPr>
      </w:pPr>
      <w:ins w:id="2" w:author="Eva Dusek Jennings" w:date="2022-02-18T10:01:00Z">
        <w:r>
          <w:rPr>
            <w:rFonts w:ascii="Times Roman" w:hAnsi="Times Roman" w:cs="Times Roman"/>
            <w:noProof/>
            <w:color w:val="000000"/>
            <w:sz w:val="26"/>
            <w:szCs w:val="26"/>
          </w:rPr>
          <w:drawing>
            <wp:inline distT="0" distB="0" distL="0" distR="0" wp14:anchorId="37289D0C" wp14:editId="344CC658">
              <wp:extent cx="5486400" cy="1503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65741"/>
                      <a:stretch/>
                    </pic:blipFill>
                    <pic:spPr bwMode="auto">
                      <a:xfrm>
                        <a:off x="0" y="0"/>
                        <a:ext cx="5486400" cy="15036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73D1281A" w14:textId="47AF05EB" w:rsidR="00141343" w:rsidDel="00A03194" w:rsidRDefault="00AE471B" w:rsidP="00141343">
      <w:pPr>
        <w:widowControl w:val="0"/>
        <w:autoSpaceDE w:val="0"/>
        <w:autoSpaceDN w:val="0"/>
        <w:adjustRightInd w:val="0"/>
        <w:spacing w:after="240" w:line="300" w:lineRule="atLeast"/>
        <w:rPr>
          <w:del w:id="3" w:author="Eva Dusek Jennings" w:date="2022-02-18T10:01:00Z"/>
          <w:rFonts w:ascii="Times Roman" w:hAnsi="Times Roman" w:cs="Times Roman"/>
          <w:color w:val="000000"/>
          <w:sz w:val="26"/>
          <w:szCs w:val="26"/>
        </w:rPr>
      </w:pPr>
      <w:del w:id="4" w:author="Eva Dusek Jennings" w:date="2022-02-18T10:01:00Z">
        <w:r w:rsidDel="00A03194">
          <w:rPr>
            <w:rFonts w:ascii="Times Roman" w:hAnsi="Times Roman" w:cs="Times Roman"/>
            <w:noProof/>
            <w:color w:val="000000"/>
            <w:sz w:val="26"/>
            <w:szCs w:val="26"/>
          </w:rPr>
          <w:drawing>
            <wp:inline distT="0" distB="0" distL="0" distR="0" wp14:anchorId="5EBA069A" wp14:editId="215E31FA">
              <wp:extent cx="5486400" cy="1493520"/>
              <wp:effectExtent l="0" t="0" r="0" b="508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b="65972"/>
                      <a:stretch/>
                    </pic:blipFill>
                    <pic:spPr bwMode="auto">
                      <a:xfrm>
                        <a:off x="0" y="0"/>
                        <a:ext cx="5486400" cy="1493520"/>
                      </a:xfrm>
                      <a:prstGeom prst="rect">
                        <a:avLst/>
                      </a:prstGeom>
                      <a:noFill/>
                      <a:ln>
                        <a:noFill/>
                      </a:ln>
                      <a:extLst>
                        <a:ext uri="{53640926-AAD7-44d8-BBD7-CCE9431645EC}">
                          <a14:shadowObscured xmlns:a14="http://schemas.microsoft.com/office/drawing/2010/main"/>
                        </a:ext>
                      </a:extLst>
                    </pic:spPr>
                  </pic:pic>
                </a:graphicData>
              </a:graphic>
            </wp:inline>
          </w:drawing>
        </w:r>
      </w:del>
    </w:p>
    <w:p w14:paraId="39FC718B" w14:textId="787F87F6" w:rsidR="00141343" w:rsidRDefault="00F754C1" w:rsidP="00141343">
      <w:pPr>
        <w:widowControl w:val="0"/>
        <w:autoSpaceDE w:val="0"/>
        <w:autoSpaceDN w:val="0"/>
        <w:adjustRightInd w:val="0"/>
        <w:spacing w:after="240" w:line="300" w:lineRule="atLeast"/>
        <w:rPr>
          <w:rFonts w:ascii="Times Roman" w:hAnsi="Times Roman" w:cs="Times Roman"/>
          <w:color w:val="000000"/>
          <w:sz w:val="26"/>
          <w:szCs w:val="26"/>
        </w:rPr>
      </w:pPr>
      <w:r w:rsidRPr="00F754C1">
        <w:rPr>
          <w:rFonts w:ascii="Times Roman" w:hAnsi="Times Roman" w:cs="Times Roman"/>
          <w:b/>
          <w:color w:val="000000"/>
          <w:sz w:val="26"/>
          <w:szCs w:val="26"/>
        </w:rPr>
        <w:t xml:space="preserve">Figure </w:t>
      </w:r>
      <w:proofErr w:type="gramStart"/>
      <w:r w:rsidRPr="00F754C1">
        <w:rPr>
          <w:rFonts w:ascii="Times Roman" w:hAnsi="Times Roman" w:cs="Times Roman"/>
          <w:b/>
          <w:color w:val="000000"/>
          <w:sz w:val="26"/>
          <w:szCs w:val="26"/>
        </w:rPr>
        <w:t>4.4</w:t>
      </w:r>
      <w:r>
        <w:rPr>
          <w:rFonts w:ascii="Times Roman" w:hAnsi="Times Roman" w:cs="Times Roman"/>
          <w:color w:val="000000"/>
          <w:sz w:val="26"/>
          <w:szCs w:val="26"/>
        </w:rPr>
        <w:t xml:space="preserve"> </w:t>
      </w:r>
      <w:r w:rsidR="00141343">
        <w:rPr>
          <w:rFonts w:ascii="Times Roman" w:hAnsi="Times Roman" w:cs="Times Roman"/>
          <w:color w:val="000000"/>
          <w:sz w:val="26"/>
          <w:szCs w:val="26"/>
        </w:rPr>
        <w:t xml:space="preserve"> Spatial</w:t>
      </w:r>
      <w:proofErr w:type="gramEnd"/>
      <w:r w:rsidR="00141343">
        <w:rPr>
          <w:rFonts w:ascii="Times Roman" w:hAnsi="Times Roman" w:cs="Times Roman"/>
          <w:color w:val="000000"/>
          <w:sz w:val="26"/>
          <w:szCs w:val="26"/>
        </w:rPr>
        <w:t xml:space="preserve"> data following transformation</w:t>
      </w:r>
    </w:p>
    <w:p w14:paraId="1BF3A1F6" w14:textId="77777777" w:rsidR="00141343" w:rsidRPr="00C31251" w:rsidRDefault="00141343" w:rsidP="00E259BE">
      <w:pPr>
        <w:widowControl w:val="0"/>
        <w:autoSpaceDE w:val="0"/>
        <w:autoSpaceDN w:val="0"/>
        <w:adjustRightInd w:val="0"/>
        <w:spacing w:after="240" w:line="300" w:lineRule="atLeast"/>
        <w:rPr>
          <w:rFonts w:cs="Times Roman"/>
          <w:color w:val="000000"/>
          <w:sz w:val="26"/>
          <w:szCs w:val="26"/>
        </w:rPr>
      </w:pPr>
    </w:p>
    <w:p w14:paraId="67A2EA61" w14:textId="0ADF5F2A" w:rsidR="00CF2355" w:rsidRPr="00C31251" w:rsidRDefault="00CF2355" w:rsidP="00CF2355">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4.2.</w:t>
      </w:r>
      <w:r w:rsidR="00141343" w:rsidRPr="00E7619F">
        <w:rPr>
          <w:rFonts w:cs="Times Bold"/>
          <w:b/>
          <w:bCs/>
          <w:sz w:val="32"/>
          <w:szCs w:val="32"/>
        </w:rPr>
        <w:t>4</w:t>
      </w:r>
      <w:r w:rsidRPr="00E7619F">
        <w:rPr>
          <w:rFonts w:cs="Times Bold"/>
          <w:b/>
          <w:bCs/>
          <w:sz w:val="32"/>
          <w:szCs w:val="32"/>
        </w:rPr>
        <w:t xml:space="preserve">  Precipitation</w:t>
      </w:r>
      <w:proofErr w:type="gramEnd"/>
      <w:r w:rsidRPr="00E7619F">
        <w:rPr>
          <w:rFonts w:cs="Times Bold"/>
          <w:b/>
          <w:bCs/>
          <w:sz w:val="32"/>
          <w:szCs w:val="32"/>
        </w:rPr>
        <w:t xml:space="preserve"> Data</w:t>
      </w:r>
    </w:p>
    <w:p w14:paraId="60C39980" w14:textId="7D87BC6A" w:rsidR="00E84AD9" w:rsidRPr="00CF2355" w:rsidRDefault="00CF2355" w:rsidP="00CF2355">
      <w:pPr>
        <w:widowControl w:val="0"/>
        <w:autoSpaceDE w:val="0"/>
        <w:autoSpaceDN w:val="0"/>
        <w:adjustRightInd w:val="0"/>
        <w:spacing w:after="240" w:line="300" w:lineRule="atLeast"/>
        <w:rPr>
          <w:rFonts w:ascii="Times Roman" w:hAnsi="Times Roman" w:cs="Times Roman"/>
          <w:color w:val="000000"/>
          <w:sz w:val="26"/>
          <w:szCs w:val="26"/>
        </w:rPr>
      </w:pPr>
      <w:r>
        <w:rPr>
          <w:rFonts w:cs="Times Roman"/>
          <w:color w:val="000000"/>
          <w:sz w:val="26"/>
          <w:szCs w:val="26"/>
        </w:rPr>
        <w:t xml:space="preserve">Daily rainfall data were obtained from the </w:t>
      </w:r>
      <w:proofErr w:type="spellStart"/>
      <w:r>
        <w:rPr>
          <w:rFonts w:cs="Times Roman"/>
          <w:color w:val="000000"/>
          <w:sz w:val="26"/>
          <w:szCs w:val="26"/>
        </w:rPr>
        <w:t>DayMet</w:t>
      </w:r>
      <w:proofErr w:type="spellEnd"/>
      <w:r>
        <w:rPr>
          <w:rFonts w:cs="Times Roman"/>
          <w:color w:val="000000"/>
          <w:sz w:val="26"/>
          <w:szCs w:val="26"/>
        </w:rPr>
        <w:t xml:space="preserve"> website operated by </w:t>
      </w:r>
      <w:r w:rsidR="00DF03EB">
        <w:rPr>
          <w:rFonts w:cs="Times Roman"/>
          <w:color w:val="000000"/>
          <w:sz w:val="26"/>
          <w:szCs w:val="26"/>
        </w:rPr>
        <w:t>NASA (</w:t>
      </w:r>
      <w:r w:rsidR="00DF03EB" w:rsidRPr="00DF03EB">
        <w:rPr>
          <w:rFonts w:cs="Times Roman"/>
          <w:color w:val="000000"/>
          <w:sz w:val="26"/>
          <w:szCs w:val="26"/>
        </w:rPr>
        <w:t>https://daymet.ornl.gov/</w:t>
      </w:r>
      <w:r w:rsidR="00DF03EB">
        <w:rPr>
          <w:rFonts w:cs="Times Roman"/>
          <w:color w:val="000000"/>
          <w:sz w:val="26"/>
          <w:szCs w:val="26"/>
        </w:rPr>
        <w:t>)</w:t>
      </w:r>
      <w:r>
        <w:rPr>
          <w:rFonts w:cs="Times Roman"/>
          <w:color w:val="000000"/>
          <w:sz w:val="26"/>
          <w:szCs w:val="26"/>
        </w:rPr>
        <w:t>.</w:t>
      </w:r>
      <w:r w:rsidR="00702F41">
        <w:rPr>
          <w:rFonts w:cs="Times Roman"/>
          <w:color w:val="000000"/>
          <w:sz w:val="26"/>
          <w:szCs w:val="26"/>
        </w:rPr>
        <w:t xml:space="preserve">  Daily data were obtained for years 2009 to 2013, and </w:t>
      </w:r>
      <w:r w:rsidR="00B52C64">
        <w:rPr>
          <w:rFonts w:cs="Times Roman"/>
          <w:color w:val="000000"/>
          <w:sz w:val="26"/>
          <w:szCs w:val="26"/>
        </w:rPr>
        <w:t>cum</w:t>
      </w:r>
      <w:r w:rsidR="00702F41" w:rsidRPr="00702F41">
        <w:rPr>
          <w:rFonts w:cs="Times Roman"/>
          <w:color w:val="000000"/>
          <w:sz w:val="26"/>
          <w:szCs w:val="26"/>
        </w:rPr>
        <w:t xml:space="preserve">ulative </w:t>
      </w:r>
      <w:r w:rsidR="00702F41">
        <w:rPr>
          <w:rFonts w:cs="Times Roman"/>
          <w:color w:val="000000"/>
          <w:sz w:val="26"/>
          <w:szCs w:val="26"/>
        </w:rPr>
        <w:t>one</w:t>
      </w:r>
      <w:r w:rsidR="00702F41" w:rsidRPr="00702F41">
        <w:rPr>
          <w:rFonts w:cs="Times Roman"/>
          <w:color w:val="000000"/>
          <w:sz w:val="26"/>
          <w:szCs w:val="26"/>
        </w:rPr>
        <w:t xml:space="preserve"> day, three day, and seven day</w:t>
      </w:r>
      <w:r w:rsidR="00702F41">
        <w:rPr>
          <w:rFonts w:cs="Times Roman"/>
          <w:color w:val="000000"/>
          <w:sz w:val="26"/>
          <w:szCs w:val="26"/>
        </w:rPr>
        <w:t>, 14-day, 21-day and 28-day</w:t>
      </w:r>
      <w:r w:rsidR="00702F41" w:rsidRPr="00702F41">
        <w:rPr>
          <w:rFonts w:cs="Times Roman"/>
          <w:color w:val="000000"/>
          <w:sz w:val="26"/>
          <w:szCs w:val="26"/>
        </w:rPr>
        <w:t xml:space="preserve"> </w:t>
      </w:r>
      <w:proofErr w:type="spellStart"/>
      <w:r w:rsidR="00702F41" w:rsidRPr="00702F41">
        <w:rPr>
          <w:rFonts w:cs="Times Roman"/>
          <w:color w:val="000000"/>
          <w:sz w:val="26"/>
          <w:szCs w:val="26"/>
        </w:rPr>
        <w:t>antecedant</w:t>
      </w:r>
      <w:proofErr w:type="spellEnd"/>
      <w:r w:rsidR="00702F41" w:rsidRPr="00702F41">
        <w:rPr>
          <w:rFonts w:cs="Times Roman"/>
          <w:color w:val="000000"/>
          <w:sz w:val="26"/>
          <w:szCs w:val="26"/>
        </w:rPr>
        <w:t xml:space="preserve"> precip</w:t>
      </w:r>
      <w:r w:rsidR="00702F41">
        <w:rPr>
          <w:rFonts w:cs="Times Roman"/>
          <w:color w:val="000000"/>
          <w:sz w:val="26"/>
          <w:szCs w:val="26"/>
        </w:rPr>
        <w:t>itation were calculated for each sampling date.  For example, for a</w:t>
      </w:r>
      <w:r w:rsidR="00A063B6">
        <w:rPr>
          <w:rFonts w:cs="Times Roman"/>
          <w:color w:val="000000"/>
          <w:sz w:val="26"/>
          <w:szCs w:val="26"/>
        </w:rPr>
        <w:t xml:space="preserve"> sampling date of March 22</w:t>
      </w:r>
      <w:r w:rsidR="00B52C64">
        <w:rPr>
          <w:rFonts w:cs="Times Roman"/>
          <w:color w:val="000000"/>
          <w:sz w:val="26"/>
          <w:szCs w:val="26"/>
        </w:rPr>
        <w:t xml:space="preserve">, </w:t>
      </w:r>
      <w:r w:rsidR="00702F41">
        <w:rPr>
          <w:rFonts w:cs="Times Roman"/>
          <w:color w:val="000000"/>
          <w:sz w:val="26"/>
          <w:szCs w:val="26"/>
        </w:rPr>
        <w:t xml:space="preserve">cumulative three-day precipitation would include precipitation </w:t>
      </w:r>
      <w:r w:rsidR="00A063B6">
        <w:rPr>
          <w:rFonts w:cs="Times Roman"/>
          <w:color w:val="000000"/>
          <w:sz w:val="26"/>
          <w:szCs w:val="26"/>
        </w:rPr>
        <w:t>occurring</w:t>
      </w:r>
      <w:r w:rsidR="00702F41">
        <w:rPr>
          <w:rFonts w:cs="Times Roman"/>
          <w:color w:val="000000"/>
          <w:sz w:val="26"/>
          <w:szCs w:val="26"/>
        </w:rPr>
        <w:t xml:space="preserve"> on March 20, 21 and 22.</w:t>
      </w:r>
      <w:r w:rsidR="00B52C64">
        <w:rPr>
          <w:rFonts w:cs="Times Roman"/>
          <w:color w:val="000000"/>
          <w:sz w:val="26"/>
          <w:szCs w:val="26"/>
        </w:rPr>
        <w:t xml:space="preserve">  For each COC, </w:t>
      </w:r>
      <w:proofErr w:type="spellStart"/>
      <w:r w:rsidR="00B52C64" w:rsidRPr="00177F22">
        <w:rPr>
          <w:rFonts w:cs="Times Roman"/>
          <w:i/>
          <w:color w:val="000000"/>
          <w:sz w:val="26"/>
          <w:szCs w:val="26"/>
        </w:rPr>
        <w:t>ln</w:t>
      </w:r>
      <w:proofErr w:type="spellEnd"/>
      <w:r w:rsidR="00B52C64">
        <w:rPr>
          <w:rFonts w:cs="Times Roman"/>
          <w:color w:val="000000"/>
          <w:sz w:val="26"/>
          <w:szCs w:val="26"/>
        </w:rPr>
        <w:t xml:space="preserve">-transformed chemical concentrations were plotted against </w:t>
      </w:r>
      <w:r w:rsidR="001A2A44">
        <w:rPr>
          <w:rFonts w:cs="Times Roman"/>
          <w:color w:val="000000"/>
          <w:sz w:val="26"/>
          <w:szCs w:val="26"/>
        </w:rPr>
        <w:t>each</w:t>
      </w:r>
      <w:r w:rsidR="00B52C64">
        <w:rPr>
          <w:rFonts w:cs="Times Roman"/>
          <w:color w:val="000000"/>
          <w:sz w:val="26"/>
          <w:szCs w:val="26"/>
        </w:rPr>
        <w:t xml:space="preserve"> precipitation measurement, and the plots were visually assessed to select the most appropriate time scale for precipitation.   Cumulative 21-day precipitation was selected for copper and phosphorus, while 1-day precipitation was selected for TSS.</w:t>
      </w:r>
    </w:p>
    <w:p w14:paraId="74456117" w14:textId="77777777" w:rsidR="00CF2355" w:rsidRDefault="00CF2355" w:rsidP="00CF2355">
      <w:pPr>
        <w:widowControl w:val="0"/>
        <w:autoSpaceDE w:val="0"/>
        <w:autoSpaceDN w:val="0"/>
        <w:adjustRightInd w:val="0"/>
        <w:spacing w:after="240" w:line="300" w:lineRule="atLeast"/>
        <w:rPr>
          <w:rFonts w:ascii="Times Roman" w:hAnsi="Times Roman" w:cs="Times Roman"/>
          <w:color w:val="000000"/>
          <w:sz w:val="26"/>
          <w:szCs w:val="26"/>
        </w:rPr>
      </w:pPr>
    </w:p>
    <w:p w14:paraId="0DA4E4FB" w14:textId="365275C0" w:rsidR="00EB3080" w:rsidRDefault="00487CD9" w:rsidP="00141343">
      <w:pPr>
        <w:widowControl w:val="0"/>
        <w:autoSpaceDE w:val="0"/>
        <w:autoSpaceDN w:val="0"/>
        <w:adjustRightInd w:val="0"/>
        <w:spacing w:after="240" w:line="440" w:lineRule="atLeast"/>
        <w:rPr>
          <w:rFonts w:cs="Times Bold"/>
          <w:b/>
          <w:bCs/>
          <w:color w:val="000000"/>
          <w:sz w:val="36"/>
          <w:szCs w:val="36"/>
        </w:rPr>
      </w:pPr>
      <w:proofErr w:type="gramStart"/>
      <w:r w:rsidRPr="00E76DDF">
        <w:rPr>
          <w:rFonts w:cs="Times Bold"/>
          <w:b/>
          <w:bCs/>
          <w:color w:val="000000"/>
          <w:sz w:val="36"/>
          <w:szCs w:val="36"/>
        </w:rPr>
        <w:t>4.</w:t>
      </w:r>
      <w:r>
        <w:rPr>
          <w:rFonts w:cs="Times Bold"/>
          <w:b/>
          <w:bCs/>
          <w:color w:val="000000"/>
          <w:sz w:val="36"/>
          <w:szCs w:val="36"/>
        </w:rPr>
        <w:t xml:space="preserve">3  </w:t>
      </w:r>
      <w:r w:rsidR="00141343">
        <w:rPr>
          <w:rFonts w:cs="Times Bold"/>
          <w:b/>
          <w:bCs/>
          <w:color w:val="000000"/>
          <w:sz w:val="36"/>
          <w:szCs w:val="36"/>
        </w:rPr>
        <w:t>Model</w:t>
      </w:r>
      <w:proofErr w:type="gramEnd"/>
      <w:r w:rsidR="00141343">
        <w:rPr>
          <w:rFonts w:cs="Times Bold"/>
          <w:b/>
          <w:bCs/>
          <w:color w:val="000000"/>
          <w:sz w:val="36"/>
          <w:szCs w:val="36"/>
        </w:rPr>
        <w:t xml:space="preserve"> Construction and Selection</w:t>
      </w:r>
    </w:p>
    <w:p w14:paraId="3C39B1C7" w14:textId="27AD56DA" w:rsidR="00CC202C" w:rsidRDefault="00E71ABD" w:rsidP="00CC202C">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S</w:t>
      </w:r>
      <w:r w:rsidR="00CC202C">
        <w:rPr>
          <w:rFonts w:ascii="Times Roman" w:hAnsi="Times Roman" w:cs="Times Roman"/>
          <w:color w:val="000000"/>
          <w:sz w:val="26"/>
          <w:szCs w:val="26"/>
        </w:rPr>
        <w:t xml:space="preserve">election </w:t>
      </w:r>
      <w:r>
        <w:rPr>
          <w:rFonts w:ascii="Times Roman" w:hAnsi="Times Roman" w:cs="Times Roman"/>
          <w:color w:val="000000"/>
          <w:sz w:val="26"/>
          <w:szCs w:val="26"/>
        </w:rPr>
        <w:t xml:space="preserve">of the best model for each COC </w:t>
      </w:r>
      <w:r w:rsidR="00CC202C">
        <w:rPr>
          <w:rFonts w:ascii="Times Roman" w:hAnsi="Times Roman" w:cs="Times Roman"/>
          <w:color w:val="000000"/>
          <w:sz w:val="26"/>
          <w:szCs w:val="26"/>
        </w:rPr>
        <w:t xml:space="preserve">was performed using the methodology of </w:t>
      </w:r>
      <w:proofErr w:type="spellStart"/>
      <w:r w:rsidR="00CC202C">
        <w:rPr>
          <w:rFonts w:ascii="Times Roman" w:hAnsi="Times Roman" w:cs="Times Roman"/>
          <w:color w:val="000000"/>
          <w:sz w:val="26"/>
          <w:szCs w:val="26"/>
        </w:rPr>
        <w:t>Zuur</w:t>
      </w:r>
      <w:proofErr w:type="spellEnd"/>
      <w:r w:rsidR="00CC202C">
        <w:rPr>
          <w:rFonts w:ascii="Times Roman" w:hAnsi="Times Roman" w:cs="Times Roman"/>
          <w:color w:val="000000"/>
          <w:sz w:val="26"/>
          <w:szCs w:val="26"/>
        </w:rPr>
        <w:t xml:space="preserve"> et al</w:t>
      </w:r>
      <w:r w:rsidR="00CC202C" w:rsidRPr="00E7619F">
        <w:rPr>
          <w:rFonts w:ascii="Times Roman" w:hAnsi="Times Roman" w:cs="Times Roman"/>
          <w:sz w:val="26"/>
          <w:szCs w:val="26"/>
        </w:rPr>
        <w:t>. (2009)</w:t>
      </w:r>
      <w:r w:rsidR="00AD61D4" w:rsidRPr="00E7619F">
        <w:rPr>
          <w:rFonts w:ascii="Times Roman" w:hAnsi="Times Roman" w:cs="Times Roman"/>
          <w:sz w:val="26"/>
          <w:szCs w:val="26"/>
        </w:rPr>
        <w:t>,</w:t>
      </w:r>
      <w:r w:rsidR="00AD61D4">
        <w:rPr>
          <w:rFonts w:ascii="Times Roman" w:hAnsi="Times Roman" w:cs="Times Roman"/>
          <w:color w:val="000000"/>
          <w:sz w:val="26"/>
          <w:szCs w:val="26"/>
        </w:rPr>
        <w:t xml:space="preserve"> as outlined in the steps below.</w:t>
      </w:r>
      <w:r w:rsidR="005E15C8">
        <w:rPr>
          <w:rFonts w:ascii="Times Roman" w:hAnsi="Times Roman" w:cs="Times Roman"/>
          <w:color w:val="000000"/>
          <w:sz w:val="26"/>
          <w:szCs w:val="26"/>
        </w:rPr>
        <w:t xml:space="preserve">  Statistical analyses and model fitting were performed in R (R Core Team, 2021).</w:t>
      </w:r>
    </w:p>
    <w:p w14:paraId="258B06BE" w14:textId="2D4D7565" w:rsidR="00E33CBC" w:rsidRPr="00C31251" w:rsidRDefault="00E33CBC" w:rsidP="00E33CBC">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3</w:t>
      </w:r>
      <w:r w:rsidRPr="00C31251">
        <w:rPr>
          <w:rFonts w:cs="Times Bold"/>
          <w:b/>
          <w:bCs/>
          <w:color w:val="000000"/>
          <w:sz w:val="32"/>
          <w:szCs w:val="32"/>
        </w:rPr>
        <w:t>.</w:t>
      </w:r>
      <w:r w:rsidR="00332E79">
        <w:rPr>
          <w:rFonts w:cs="Times Bold"/>
          <w:b/>
          <w:bCs/>
          <w:sz w:val="32"/>
          <w:szCs w:val="32"/>
        </w:rPr>
        <w:t>1</w:t>
      </w:r>
      <w:r w:rsidRPr="00015ADD">
        <w:rPr>
          <w:rFonts w:cs="Times Bold"/>
          <w:b/>
          <w:bCs/>
          <w:sz w:val="32"/>
          <w:szCs w:val="32"/>
        </w:rPr>
        <w:t xml:space="preserve">  </w:t>
      </w:r>
      <w:r w:rsidR="00AD61D4">
        <w:rPr>
          <w:rFonts w:cs="Times Bold"/>
          <w:b/>
          <w:bCs/>
          <w:sz w:val="32"/>
          <w:szCs w:val="32"/>
        </w:rPr>
        <w:t>Select</w:t>
      </w:r>
      <w:proofErr w:type="gramEnd"/>
      <w:r>
        <w:rPr>
          <w:rFonts w:cs="Times Bold"/>
          <w:b/>
          <w:bCs/>
          <w:sz w:val="32"/>
          <w:szCs w:val="32"/>
        </w:rPr>
        <w:t xml:space="preserve"> strong </w:t>
      </w:r>
      <w:r w:rsidR="00C078E0">
        <w:rPr>
          <w:rFonts w:cs="Times Bold"/>
          <w:b/>
          <w:bCs/>
          <w:sz w:val="32"/>
          <w:szCs w:val="32"/>
        </w:rPr>
        <w:t xml:space="preserve">potential </w:t>
      </w:r>
      <w:r w:rsidR="00FE1196">
        <w:rPr>
          <w:rFonts w:cs="Times Bold"/>
          <w:b/>
          <w:bCs/>
          <w:sz w:val="32"/>
          <w:szCs w:val="32"/>
        </w:rPr>
        <w:t xml:space="preserve">landscape </w:t>
      </w:r>
      <w:r>
        <w:rPr>
          <w:rFonts w:cs="Times Bold"/>
          <w:b/>
          <w:bCs/>
          <w:sz w:val="32"/>
          <w:szCs w:val="32"/>
        </w:rPr>
        <w:t>predictors</w:t>
      </w:r>
      <w:r w:rsidRPr="00C31251">
        <w:rPr>
          <w:rFonts w:cs="Times Bold"/>
          <w:b/>
          <w:bCs/>
          <w:color w:val="000000"/>
          <w:sz w:val="32"/>
          <w:szCs w:val="32"/>
        </w:rPr>
        <w:t xml:space="preserve"> </w:t>
      </w:r>
    </w:p>
    <w:p w14:paraId="187290DE" w14:textId="3FE9C44F" w:rsidR="00E33CBC" w:rsidRDefault="00E33CBC" w:rsidP="00E33CBC">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The initial</w:t>
      </w:r>
      <w:r w:rsidR="00141343">
        <w:rPr>
          <w:rFonts w:ascii="Times Roman" w:hAnsi="Times Roman" w:cs="Times Roman"/>
          <w:color w:val="000000"/>
          <w:sz w:val="26"/>
          <w:szCs w:val="26"/>
        </w:rPr>
        <w:t xml:space="preserve"> step was to find a suitable set of potential </w:t>
      </w:r>
      <w:r w:rsidR="00FE1196">
        <w:rPr>
          <w:rFonts w:ascii="Times Roman" w:hAnsi="Times Roman" w:cs="Times Roman"/>
          <w:color w:val="000000"/>
          <w:sz w:val="26"/>
          <w:szCs w:val="26"/>
        </w:rPr>
        <w:t xml:space="preserve">landscape </w:t>
      </w:r>
      <w:r>
        <w:rPr>
          <w:rFonts w:ascii="Times Roman" w:hAnsi="Times Roman" w:cs="Times Roman"/>
          <w:color w:val="000000"/>
          <w:sz w:val="26"/>
          <w:szCs w:val="26"/>
        </w:rPr>
        <w:t xml:space="preserve">predictors for the COC in question.  Single-predictor linear models were constructed for the relationship between </w:t>
      </w:r>
      <w:proofErr w:type="spellStart"/>
      <w:r w:rsidRPr="00141343">
        <w:rPr>
          <w:rFonts w:ascii="Times Roman" w:hAnsi="Times Roman" w:cs="Times Roman"/>
          <w:i/>
          <w:color w:val="000000"/>
          <w:sz w:val="26"/>
          <w:szCs w:val="26"/>
        </w:rPr>
        <w:t>l</w:t>
      </w:r>
      <w:r w:rsidR="00141343" w:rsidRPr="00141343">
        <w:rPr>
          <w:rFonts w:ascii="Times Roman" w:hAnsi="Times Roman" w:cs="Times Roman"/>
          <w:i/>
          <w:color w:val="000000"/>
          <w:sz w:val="26"/>
          <w:szCs w:val="26"/>
        </w:rPr>
        <w:t>n</w:t>
      </w:r>
      <w:proofErr w:type="spellEnd"/>
      <w:r>
        <w:rPr>
          <w:rFonts w:ascii="Times Roman" w:hAnsi="Times Roman" w:cs="Times Roman"/>
          <w:color w:val="000000"/>
          <w:sz w:val="26"/>
          <w:szCs w:val="26"/>
        </w:rPr>
        <w:t>-transformed chemical concentration and each landscape predictor</w:t>
      </w:r>
      <w:r w:rsidR="00C078E0">
        <w:rPr>
          <w:rFonts w:ascii="Times Roman" w:hAnsi="Times Roman" w:cs="Times Roman"/>
          <w:color w:val="000000"/>
          <w:sz w:val="26"/>
          <w:szCs w:val="26"/>
        </w:rPr>
        <w:t>, in turn</w:t>
      </w:r>
      <w:r>
        <w:rPr>
          <w:rFonts w:ascii="Times Roman" w:hAnsi="Times Roman" w:cs="Times Roman"/>
          <w:color w:val="000000"/>
          <w:sz w:val="26"/>
          <w:szCs w:val="26"/>
        </w:rPr>
        <w:t xml:space="preserve">.  Plots were visually assessed to determine candidate predictors for linear mixed effects models.  </w:t>
      </w:r>
      <w:r w:rsidR="00141343">
        <w:rPr>
          <w:rFonts w:ascii="Times Roman" w:hAnsi="Times Roman" w:cs="Times Roman"/>
          <w:color w:val="000000"/>
          <w:sz w:val="26"/>
          <w:szCs w:val="26"/>
        </w:rPr>
        <w:t xml:space="preserve">We looked for slopes with a p-value of &lt; 0.05, </w:t>
      </w:r>
      <w:r w:rsidR="00332E79">
        <w:rPr>
          <w:rFonts w:ascii="Times Roman" w:hAnsi="Times Roman" w:cs="Times Roman"/>
          <w:color w:val="000000"/>
          <w:sz w:val="26"/>
          <w:szCs w:val="26"/>
        </w:rPr>
        <w:t>and for data points to fall roughly along the best fit model line.  If prior knowledge indicated the importance of certain predictors, those were also included in the set of candidate predictors.</w:t>
      </w:r>
    </w:p>
    <w:p w14:paraId="52C9F7AD" w14:textId="3270456D" w:rsidR="00C078E0" w:rsidRPr="00C31251" w:rsidRDefault="00C078E0" w:rsidP="00C078E0">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3</w:t>
      </w:r>
      <w:r w:rsidRPr="00C31251">
        <w:rPr>
          <w:rFonts w:cs="Times Bold"/>
          <w:b/>
          <w:bCs/>
          <w:color w:val="000000"/>
          <w:sz w:val="32"/>
          <w:szCs w:val="32"/>
        </w:rPr>
        <w:t>.</w:t>
      </w:r>
      <w:r w:rsidR="00AD61D4">
        <w:rPr>
          <w:rFonts w:cs="Times Bold"/>
          <w:b/>
          <w:bCs/>
          <w:sz w:val="32"/>
          <w:szCs w:val="32"/>
        </w:rPr>
        <w:t>2  Con</w:t>
      </w:r>
      <w:r w:rsidR="00266B2C">
        <w:rPr>
          <w:rFonts w:cs="Times Bold"/>
          <w:b/>
          <w:bCs/>
          <w:sz w:val="32"/>
          <w:szCs w:val="32"/>
        </w:rPr>
        <w:t>struct</w:t>
      </w:r>
      <w:proofErr w:type="gramEnd"/>
      <w:r w:rsidR="00266B2C">
        <w:rPr>
          <w:rFonts w:cs="Times Bold"/>
          <w:b/>
          <w:bCs/>
          <w:sz w:val="32"/>
          <w:szCs w:val="32"/>
        </w:rPr>
        <w:t xml:space="preserve"> a beyond-optimal model, con</w:t>
      </w:r>
      <w:r w:rsidR="00AD61D4">
        <w:rPr>
          <w:rFonts w:cs="Times Bold"/>
          <w:b/>
          <w:bCs/>
          <w:sz w:val="32"/>
          <w:szCs w:val="32"/>
        </w:rPr>
        <w:t>trol</w:t>
      </w:r>
      <w:r w:rsidR="00266B2C">
        <w:rPr>
          <w:rFonts w:cs="Times Bold"/>
          <w:b/>
          <w:bCs/>
          <w:sz w:val="32"/>
          <w:szCs w:val="32"/>
        </w:rPr>
        <w:t>ling</w:t>
      </w:r>
      <w:r w:rsidRPr="00015ADD">
        <w:rPr>
          <w:rFonts w:cs="Times Bold"/>
          <w:b/>
          <w:bCs/>
          <w:sz w:val="32"/>
          <w:szCs w:val="32"/>
        </w:rPr>
        <w:t xml:space="preserve"> for </w:t>
      </w:r>
      <w:proofErr w:type="spellStart"/>
      <w:r w:rsidRPr="00015ADD">
        <w:rPr>
          <w:rFonts w:cs="Times Bold"/>
          <w:b/>
          <w:bCs/>
          <w:sz w:val="32"/>
          <w:szCs w:val="32"/>
        </w:rPr>
        <w:t>col</w:t>
      </w:r>
      <w:r>
        <w:rPr>
          <w:rFonts w:cs="Times Bold"/>
          <w:b/>
          <w:bCs/>
          <w:sz w:val="32"/>
          <w:szCs w:val="32"/>
        </w:rPr>
        <w:t>l</w:t>
      </w:r>
      <w:r w:rsidRPr="00015ADD">
        <w:rPr>
          <w:rFonts w:cs="Times Bold"/>
          <w:b/>
          <w:bCs/>
          <w:sz w:val="32"/>
          <w:szCs w:val="32"/>
        </w:rPr>
        <w:t>inearity</w:t>
      </w:r>
      <w:proofErr w:type="spellEnd"/>
      <w:r w:rsidRPr="00C31251">
        <w:rPr>
          <w:rFonts w:cs="Times Bold"/>
          <w:b/>
          <w:bCs/>
          <w:color w:val="000000"/>
          <w:sz w:val="32"/>
          <w:szCs w:val="32"/>
        </w:rPr>
        <w:t xml:space="preserve"> </w:t>
      </w:r>
    </w:p>
    <w:p w14:paraId="41A33069" w14:textId="09F37552" w:rsidR="002B4E5A" w:rsidRDefault="00CF6FCC" w:rsidP="00C078E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 xml:space="preserve">The starting point </w:t>
      </w:r>
      <w:r w:rsidR="00E71ABD">
        <w:rPr>
          <w:rFonts w:ascii="Times Roman" w:hAnsi="Times Roman" w:cs="Times Roman"/>
          <w:color w:val="000000"/>
          <w:sz w:val="26"/>
          <w:szCs w:val="26"/>
        </w:rPr>
        <w:t xml:space="preserve">of our model selection process </w:t>
      </w:r>
      <w:r>
        <w:rPr>
          <w:rFonts w:ascii="Times Roman" w:hAnsi="Times Roman" w:cs="Times Roman"/>
          <w:color w:val="000000"/>
          <w:sz w:val="26"/>
          <w:szCs w:val="26"/>
        </w:rPr>
        <w:t>was a “beyond-optimal” model, where the fixed component of the mixed effects model contained as many strong landscape predictors as possible.</w:t>
      </w:r>
      <w:r w:rsidR="00E71ABD">
        <w:rPr>
          <w:rFonts w:ascii="Times Roman" w:hAnsi="Times Roman" w:cs="Times Roman"/>
          <w:color w:val="000000"/>
          <w:sz w:val="26"/>
          <w:szCs w:val="26"/>
        </w:rPr>
        <w:t xml:space="preserve"> </w:t>
      </w:r>
      <w:r>
        <w:rPr>
          <w:rFonts w:ascii="Times Roman" w:hAnsi="Times Roman" w:cs="Times Roman"/>
          <w:color w:val="000000"/>
          <w:sz w:val="26"/>
          <w:szCs w:val="26"/>
        </w:rPr>
        <w:t xml:space="preserve"> </w:t>
      </w:r>
      <w:r w:rsidR="00C078E0">
        <w:rPr>
          <w:rFonts w:ascii="Times Roman" w:hAnsi="Times Roman" w:cs="Times Roman"/>
          <w:color w:val="000000"/>
          <w:sz w:val="26"/>
          <w:szCs w:val="26"/>
        </w:rPr>
        <w:t xml:space="preserve">To prevent using highly correlated landscape </w:t>
      </w:r>
      <w:r w:rsidR="002B4E5A">
        <w:rPr>
          <w:rFonts w:ascii="Times Roman" w:hAnsi="Times Roman" w:cs="Times Roman"/>
          <w:color w:val="000000"/>
          <w:sz w:val="26"/>
          <w:szCs w:val="26"/>
        </w:rPr>
        <w:t xml:space="preserve">predictors </w:t>
      </w:r>
      <w:r w:rsidR="00C078E0">
        <w:rPr>
          <w:rFonts w:ascii="Times Roman" w:hAnsi="Times Roman" w:cs="Times Roman"/>
          <w:color w:val="000000"/>
          <w:sz w:val="26"/>
          <w:szCs w:val="26"/>
        </w:rPr>
        <w:t>together in statistical models, we calculated the correlation coefficient for each pair of landscape predictors</w:t>
      </w:r>
      <w:r w:rsidR="002B4E5A">
        <w:rPr>
          <w:rFonts w:ascii="Times Roman" w:hAnsi="Times Roman" w:cs="Times Roman"/>
          <w:color w:val="000000"/>
          <w:sz w:val="26"/>
          <w:szCs w:val="26"/>
        </w:rPr>
        <w:t>, and eliminated select predictors to reduce correlation</w:t>
      </w:r>
      <w:r w:rsidR="00C078E0">
        <w:rPr>
          <w:rFonts w:ascii="Times Roman" w:hAnsi="Times Roman" w:cs="Times Roman"/>
          <w:color w:val="000000"/>
          <w:sz w:val="26"/>
          <w:szCs w:val="26"/>
        </w:rPr>
        <w:t xml:space="preserve">. </w:t>
      </w:r>
      <w:r w:rsidR="002B4E5A">
        <w:rPr>
          <w:rFonts w:ascii="Times Roman" w:hAnsi="Times Roman" w:cs="Times Roman"/>
          <w:color w:val="000000"/>
          <w:sz w:val="26"/>
          <w:szCs w:val="26"/>
        </w:rPr>
        <w:t xml:space="preserve"> We then constructed a generalized least squares (</w:t>
      </w:r>
      <w:proofErr w:type="spellStart"/>
      <w:r w:rsidR="002B4E5A">
        <w:rPr>
          <w:rFonts w:ascii="Times Roman" w:hAnsi="Times Roman" w:cs="Times Roman"/>
          <w:color w:val="000000"/>
          <w:sz w:val="26"/>
          <w:szCs w:val="26"/>
        </w:rPr>
        <w:t>gls</w:t>
      </w:r>
      <w:proofErr w:type="spellEnd"/>
      <w:r w:rsidR="002B4E5A">
        <w:rPr>
          <w:rFonts w:ascii="Times Roman" w:hAnsi="Times Roman" w:cs="Times Roman"/>
          <w:color w:val="000000"/>
          <w:sz w:val="26"/>
          <w:szCs w:val="26"/>
        </w:rPr>
        <w:t>) model in R (</w:t>
      </w:r>
      <w:proofErr w:type="spellStart"/>
      <w:r w:rsidR="002B4E5A">
        <w:rPr>
          <w:rFonts w:ascii="Times Roman" w:hAnsi="Times Roman" w:cs="Times Roman"/>
          <w:color w:val="000000"/>
          <w:sz w:val="26"/>
          <w:szCs w:val="26"/>
        </w:rPr>
        <w:t>nlme</w:t>
      </w:r>
      <w:proofErr w:type="spellEnd"/>
      <w:r w:rsidR="002B4E5A">
        <w:rPr>
          <w:rFonts w:ascii="Times Roman" w:hAnsi="Times Roman" w:cs="Times Roman"/>
          <w:color w:val="000000"/>
          <w:sz w:val="26"/>
          <w:szCs w:val="26"/>
        </w:rPr>
        <w:t xml:space="preserve"> package, </w:t>
      </w:r>
      <w:proofErr w:type="spellStart"/>
      <w:r w:rsidR="002B4E5A">
        <w:rPr>
          <w:rFonts w:ascii="Times Roman" w:hAnsi="Times Roman" w:cs="Times Roman"/>
          <w:color w:val="000000"/>
          <w:sz w:val="26"/>
          <w:szCs w:val="26"/>
        </w:rPr>
        <w:t>Pinheiro</w:t>
      </w:r>
      <w:proofErr w:type="spellEnd"/>
      <w:r w:rsidR="002B4E5A">
        <w:rPr>
          <w:rFonts w:ascii="Times Roman" w:hAnsi="Times Roman" w:cs="Times Roman"/>
          <w:color w:val="000000"/>
          <w:sz w:val="26"/>
          <w:szCs w:val="26"/>
        </w:rPr>
        <w:t xml:space="preserve"> et al, 2021)</w:t>
      </w:r>
      <w:r w:rsidR="00852371">
        <w:rPr>
          <w:rFonts w:ascii="Times Roman" w:hAnsi="Times Roman" w:cs="Times Roman"/>
          <w:color w:val="000000"/>
          <w:sz w:val="26"/>
          <w:szCs w:val="26"/>
        </w:rPr>
        <w:t xml:space="preserve"> </w:t>
      </w:r>
      <w:r w:rsidR="00E71ABD">
        <w:rPr>
          <w:rFonts w:ascii="Times Roman" w:hAnsi="Times Roman" w:cs="Times Roman"/>
          <w:color w:val="000000"/>
          <w:sz w:val="26"/>
          <w:szCs w:val="26"/>
        </w:rPr>
        <w:t>using the beyond-optimal</w:t>
      </w:r>
      <w:r w:rsidR="00852371">
        <w:rPr>
          <w:rFonts w:ascii="Times Roman" w:hAnsi="Times Roman" w:cs="Times Roman"/>
          <w:color w:val="000000"/>
          <w:sz w:val="26"/>
          <w:szCs w:val="26"/>
        </w:rPr>
        <w:t xml:space="preserve"> set of fixed effects, and utilizing restricted maximum likelihood estimation (REML).</w:t>
      </w:r>
    </w:p>
    <w:p w14:paraId="292F8C8E" w14:textId="7C156A5C" w:rsidR="00C078E0" w:rsidRPr="00332E79" w:rsidRDefault="002B4E5A" w:rsidP="00C078E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 xml:space="preserve">Throughout the model selection process, highly correlated landscape predictors (correlation coefficient ≥ 0.85) were not used together in any models.  </w:t>
      </w:r>
    </w:p>
    <w:p w14:paraId="649DCE36" w14:textId="268BEE2A" w:rsidR="00332E79" w:rsidRPr="00C31251" w:rsidRDefault="00332E79" w:rsidP="00332E79">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3</w:t>
      </w:r>
      <w:r w:rsidRPr="00C31251">
        <w:rPr>
          <w:rFonts w:cs="Times Bold"/>
          <w:b/>
          <w:bCs/>
          <w:color w:val="000000"/>
          <w:sz w:val="32"/>
          <w:szCs w:val="32"/>
        </w:rPr>
        <w:t>.</w:t>
      </w:r>
      <w:r>
        <w:rPr>
          <w:rFonts w:cs="Times Bold"/>
          <w:b/>
          <w:bCs/>
          <w:sz w:val="32"/>
          <w:szCs w:val="32"/>
        </w:rPr>
        <w:t>3</w:t>
      </w:r>
      <w:r w:rsidR="00AD61D4">
        <w:rPr>
          <w:rFonts w:cs="Times Bold"/>
          <w:b/>
          <w:bCs/>
          <w:sz w:val="32"/>
          <w:szCs w:val="32"/>
        </w:rPr>
        <w:t xml:space="preserve">  Control</w:t>
      </w:r>
      <w:proofErr w:type="gramEnd"/>
      <w:r w:rsidRPr="00015ADD">
        <w:rPr>
          <w:rFonts w:cs="Times Bold"/>
          <w:b/>
          <w:bCs/>
          <w:sz w:val="32"/>
          <w:szCs w:val="32"/>
        </w:rPr>
        <w:t xml:space="preserve"> for </w:t>
      </w:r>
      <w:r>
        <w:rPr>
          <w:rFonts w:cs="Times Bold"/>
          <w:b/>
          <w:bCs/>
          <w:sz w:val="32"/>
          <w:szCs w:val="32"/>
        </w:rPr>
        <w:t>heterogeneity (</w:t>
      </w:r>
      <w:proofErr w:type="spellStart"/>
      <w:r>
        <w:rPr>
          <w:rFonts w:cs="Times Bold"/>
          <w:b/>
          <w:bCs/>
          <w:sz w:val="32"/>
          <w:szCs w:val="32"/>
        </w:rPr>
        <w:t>heteroskedasticity</w:t>
      </w:r>
      <w:proofErr w:type="spellEnd"/>
      <w:r>
        <w:rPr>
          <w:rFonts w:cs="Times Bold"/>
          <w:b/>
          <w:bCs/>
          <w:sz w:val="32"/>
          <w:szCs w:val="32"/>
        </w:rPr>
        <w:t>)</w:t>
      </w:r>
      <w:r w:rsidRPr="00C31251">
        <w:rPr>
          <w:rFonts w:cs="Times Bold"/>
          <w:b/>
          <w:bCs/>
          <w:color w:val="000000"/>
          <w:sz w:val="32"/>
          <w:szCs w:val="32"/>
        </w:rPr>
        <w:t xml:space="preserve"> </w:t>
      </w:r>
    </w:p>
    <w:p w14:paraId="2646B146" w14:textId="21681FBD" w:rsidR="00E33CBC" w:rsidRDefault="00A11D56" w:rsidP="00C078E0">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color w:val="000000"/>
          <w:sz w:val="26"/>
          <w:szCs w:val="26"/>
        </w:rPr>
        <w:t>Normalized</w:t>
      </w:r>
      <w:r w:rsidR="00AC06BA">
        <w:rPr>
          <w:rFonts w:ascii="Times Roman" w:hAnsi="Times Roman" w:cs="Times Roman"/>
          <w:color w:val="000000"/>
          <w:sz w:val="26"/>
          <w:szCs w:val="26"/>
        </w:rPr>
        <w:t xml:space="preserve"> residuals </w:t>
      </w:r>
      <w:r w:rsidR="00750D14">
        <w:rPr>
          <w:rFonts w:ascii="Times Roman" w:hAnsi="Times Roman" w:cs="Times Roman"/>
          <w:color w:val="000000"/>
          <w:sz w:val="26"/>
          <w:szCs w:val="26"/>
        </w:rPr>
        <w:t xml:space="preserve">from </w:t>
      </w:r>
      <w:r w:rsidR="002B4E5A">
        <w:rPr>
          <w:rFonts w:ascii="Times Roman" w:hAnsi="Times Roman" w:cs="Times Roman"/>
          <w:color w:val="000000"/>
          <w:sz w:val="26"/>
          <w:szCs w:val="26"/>
        </w:rPr>
        <w:t xml:space="preserve">the </w:t>
      </w:r>
      <w:r w:rsidR="00750D14">
        <w:rPr>
          <w:rFonts w:ascii="Times Roman" w:hAnsi="Times Roman" w:cs="Times Roman"/>
          <w:color w:val="000000"/>
          <w:sz w:val="26"/>
          <w:szCs w:val="26"/>
        </w:rPr>
        <w:t xml:space="preserve">beyond-optimal </w:t>
      </w:r>
      <w:proofErr w:type="spellStart"/>
      <w:r w:rsidR="002B4E5A">
        <w:rPr>
          <w:rFonts w:ascii="Times Roman" w:hAnsi="Times Roman" w:cs="Times Roman"/>
          <w:color w:val="000000"/>
          <w:sz w:val="26"/>
          <w:szCs w:val="26"/>
        </w:rPr>
        <w:t>gls</w:t>
      </w:r>
      <w:proofErr w:type="spellEnd"/>
      <w:r w:rsidR="002B4E5A">
        <w:rPr>
          <w:rFonts w:ascii="Times Roman" w:hAnsi="Times Roman" w:cs="Times Roman"/>
          <w:color w:val="000000"/>
          <w:sz w:val="26"/>
          <w:szCs w:val="26"/>
        </w:rPr>
        <w:t xml:space="preserve"> </w:t>
      </w:r>
      <w:r w:rsidR="005E15C8">
        <w:rPr>
          <w:rFonts w:ascii="Times Roman" w:hAnsi="Times Roman" w:cs="Times Roman"/>
          <w:color w:val="000000"/>
          <w:sz w:val="26"/>
          <w:szCs w:val="26"/>
        </w:rPr>
        <w:t xml:space="preserve">model </w:t>
      </w:r>
      <w:r w:rsidR="00AC06BA">
        <w:rPr>
          <w:rFonts w:ascii="Times Roman" w:hAnsi="Times Roman" w:cs="Times Roman"/>
          <w:color w:val="000000"/>
          <w:sz w:val="26"/>
          <w:szCs w:val="26"/>
        </w:rPr>
        <w:t xml:space="preserve">were plotted </w:t>
      </w:r>
      <w:r>
        <w:rPr>
          <w:rFonts w:ascii="Times Roman" w:hAnsi="Times Roman" w:cs="Times Roman"/>
          <w:color w:val="000000"/>
          <w:sz w:val="26"/>
          <w:szCs w:val="26"/>
        </w:rPr>
        <w:t xml:space="preserve">against </w:t>
      </w:r>
      <w:r w:rsidR="00750D14">
        <w:rPr>
          <w:rFonts w:ascii="Times Roman" w:hAnsi="Times Roman" w:cs="Times Roman"/>
          <w:color w:val="000000"/>
          <w:sz w:val="26"/>
          <w:szCs w:val="26"/>
        </w:rPr>
        <w:t xml:space="preserve">the model’s </w:t>
      </w:r>
      <w:r w:rsidR="00CE19E3">
        <w:rPr>
          <w:rFonts w:ascii="Times Roman" w:hAnsi="Times Roman" w:cs="Times Roman"/>
          <w:color w:val="000000"/>
          <w:sz w:val="26"/>
          <w:szCs w:val="26"/>
        </w:rPr>
        <w:t xml:space="preserve">fitted values </w:t>
      </w:r>
      <w:r w:rsidR="00AC06BA">
        <w:rPr>
          <w:rFonts w:ascii="Times Roman" w:hAnsi="Times Roman" w:cs="Times Roman"/>
          <w:color w:val="000000"/>
          <w:sz w:val="26"/>
          <w:szCs w:val="26"/>
        </w:rPr>
        <w:t xml:space="preserve">and examined for </w:t>
      </w:r>
      <w:proofErr w:type="spellStart"/>
      <w:r w:rsidR="00AC06BA">
        <w:rPr>
          <w:rFonts w:ascii="Times Roman" w:hAnsi="Times Roman" w:cs="Times Roman"/>
          <w:color w:val="000000"/>
          <w:sz w:val="26"/>
          <w:szCs w:val="26"/>
        </w:rPr>
        <w:t>heteroskedasticity</w:t>
      </w:r>
      <w:proofErr w:type="spellEnd"/>
      <w:r w:rsidR="00AC06BA">
        <w:rPr>
          <w:rFonts w:ascii="Times Roman" w:hAnsi="Times Roman" w:cs="Times Roman"/>
          <w:color w:val="000000"/>
          <w:sz w:val="26"/>
          <w:szCs w:val="26"/>
        </w:rPr>
        <w:t xml:space="preserve">.  </w:t>
      </w:r>
      <w:r w:rsidR="00B52C64">
        <w:rPr>
          <w:rFonts w:ascii="Times Roman" w:hAnsi="Times Roman" w:cs="Times Roman"/>
          <w:color w:val="000000"/>
          <w:sz w:val="26"/>
          <w:szCs w:val="26"/>
        </w:rPr>
        <w:t xml:space="preserve">We also plotted residuals against agency, year, season, land use, precipitation, </w:t>
      </w:r>
      <w:r w:rsidR="00C2212F">
        <w:rPr>
          <w:rFonts w:ascii="Times Roman" w:hAnsi="Times Roman" w:cs="Times Roman"/>
          <w:color w:val="000000"/>
          <w:sz w:val="26"/>
          <w:szCs w:val="26"/>
        </w:rPr>
        <w:t xml:space="preserve">antecedent dry days, and all potential predictors, to look for </w:t>
      </w:r>
      <w:r w:rsidR="00CE19E3">
        <w:rPr>
          <w:rFonts w:ascii="Times Roman" w:hAnsi="Times Roman" w:cs="Times Roman"/>
          <w:color w:val="000000"/>
          <w:sz w:val="26"/>
          <w:szCs w:val="26"/>
        </w:rPr>
        <w:t>patterns in</w:t>
      </w:r>
      <w:r w:rsidR="00DD7B51">
        <w:rPr>
          <w:rFonts w:ascii="Times Roman" w:hAnsi="Times Roman" w:cs="Times Roman"/>
          <w:color w:val="000000"/>
          <w:sz w:val="26"/>
          <w:szCs w:val="26"/>
        </w:rPr>
        <w:t xml:space="preserve"> residuals.  If residual plots</w:t>
      </w:r>
      <w:r w:rsidR="00C2212F">
        <w:rPr>
          <w:rFonts w:ascii="Times Roman" w:hAnsi="Times Roman" w:cs="Times Roman"/>
          <w:color w:val="000000"/>
          <w:sz w:val="26"/>
          <w:szCs w:val="26"/>
        </w:rPr>
        <w:t xml:space="preserve"> showed</w:t>
      </w:r>
      <w:r w:rsidR="00DD7B51">
        <w:rPr>
          <w:rFonts w:ascii="Times Roman" w:hAnsi="Times Roman" w:cs="Times Roman"/>
          <w:color w:val="000000"/>
          <w:sz w:val="26"/>
          <w:szCs w:val="26"/>
        </w:rPr>
        <w:t xml:space="preserve"> evidence of</w:t>
      </w:r>
      <w:r w:rsidR="00C2212F">
        <w:rPr>
          <w:rFonts w:ascii="Times Roman" w:hAnsi="Times Roman" w:cs="Times Roman"/>
          <w:color w:val="000000"/>
          <w:sz w:val="26"/>
          <w:szCs w:val="26"/>
        </w:rPr>
        <w:t xml:space="preserve"> </w:t>
      </w:r>
      <w:proofErr w:type="spellStart"/>
      <w:r w:rsidR="00C2212F">
        <w:rPr>
          <w:rFonts w:ascii="Times Roman" w:hAnsi="Times Roman" w:cs="Times Roman"/>
          <w:color w:val="000000"/>
          <w:sz w:val="26"/>
          <w:szCs w:val="26"/>
        </w:rPr>
        <w:t>heteros</w:t>
      </w:r>
      <w:r w:rsidR="00CE19E3">
        <w:rPr>
          <w:rFonts w:ascii="Times Roman" w:hAnsi="Times Roman" w:cs="Times Roman"/>
          <w:color w:val="000000"/>
          <w:sz w:val="26"/>
          <w:szCs w:val="26"/>
        </w:rPr>
        <w:t>k</w:t>
      </w:r>
      <w:r w:rsidR="00C2212F">
        <w:rPr>
          <w:rFonts w:ascii="Times Roman" w:hAnsi="Times Roman" w:cs="Times Roman"/>
          <w:color w:val="000000"/>
          <w:sz w:val="26"/>
          <w:szCs w:val="26"/>
        </w:rPr>
        <w:t>edasticity</w:t>
      </w:r>
      <w:proofErr w:type="spellEnd"/>
      <w:r w:rsidR="00C2212F">
        <w:rPr>
          <w:rFonts w:ascii="Times Roman" w:hAnsi="Times Roman" w:cs="Times Roman"/>
          <w:color w:val="000000"/>
          <w:sz w:val="26"/>
          <w:szCs w:val="26"/>
        </w:rPr>
        <w:t xml:space="preserve">, </w:t>
      </w:r>
      <w:r w:rsidR="00CE19E3">
        <w:rPr>
          <w:rFonts w:ascii="Times Roman" w:hAnsi="Times Roman" w:cs="Times Roman"/>
          <w:color w:val="000000"/>
          <w:sz w:val="26"/>
          <w:szCs w:val="26"/>
        </w:rPr>
        <w:t xml:space="preserve">we tried a series of </w:t>
      </w:r>
      <w:proofErr w:type="spellStart"/>
      <w:r w:rsidR="00DD7B51">
        <w:rPr>
          <w:rFonts w:ascii="Times Roman" w:hAnsi="Times Roman" w:cs="Times Roman"/>
          <w:color w:val="000000"/>
          <w:sz w:val="26"/>
          <w:szCs w:val="26"/>
        </w:rPr>
        <w:t>gls</w:t>
      </w:r>
      <w:proofErr w:type="spellEnd"/>
      <w:r w:rsidR="00DD7B51">
        <w:rPr>
          <w:rFonts w:ascii="Times Roman" w:hAnsi="Times Roman" w:cs="Times Roman"/>
          <w:color w:val="000000"/>
          <w:sz w:val="26"/>
          <w:szCs w:val="26"/>
        </w:rPr>
        <w:t xml:space="preserve"> </w:t>
      </w:r>
      <w:r w:rsidR="00CE19E3">
        <w:rPr>
          <w:rFonts w:ascii="Times Roman" w:hAnsi="Times Roman" w:cs="Times Roman"/>
          <w:color w:val="000000"/>
          <w:sz w:val="26"/>
          <w:szCs w:val="26"/>
        </w:rPr>
        <w:t>models</w:t>
      </w:r>
      <w:r w:rsidR="002B4E5A">
        <w:rPr>
          <w:rFonts w:ascii="Times Roman" w:hAnsi="Times Roman" w:cs="Times Roman"/>
          <w:color w:val="000000"/>
          <w:sz w:val="26"/>
          <w:szCs w:val="26"/>
        </w:rPr>
        <w:t xml:space="preserve"> (fitted with REML)</w:t>
      </w:r>
      <w:r w:rsidR="00CE19E3">
        <w:rPr>
          <w:rFonts w:ascii="Times Roman" w:hAnsi="Times Roman" w:cs="Times Roman"/>
          <w:color w:val="000000"/>
          <w:sz w:val="26"/>
          <w:szCs w:val="26"/>
        </w:rPr>
        <w:t xml:space="preserve"> with different variance structures </w:t>
      </w:r>
      <w:r w:rsidR="00DD7B51">
        <w:rPr>
          <w:rFonts w:ascii="Times Roman" w:hAnsi="Times Roman" w:cs="Times Roman"/>
          <w:color w:val="000000"/>
          <w:sz w:val="26"/>
          <w:szCs w:val="26"/>
        </w:rPr>
        <w:t xml:space="preserve">that utilized agency, season, and precipitation as variance covariates.  Variance structure for each COC was selected </w:t>
      </w:r>
      <w:r w:rsidR="002B4E5A">
        <w:rPr>
          <w:rFonts w:ascii="Times Roman" w:hAnsi="Times Roman" w:cs="Times Roman"/>
          <w:color w:val="000000"/>
          <w:sz w:val="26"/>
          <w:szCs w:val="26"/>
        </w:rPr>
        <w:t xml:space="preserve">based on </w:t>
      </w:r>
      <w:del w:id="5" w:author="Eva Dusek Jennings" w:date="2022-02-18T10:06:00Z">
        <w:r w:rsidR="002B4E5A" w:rsidDel="00F048CA">
          <w:rPr>
            <w:rFonts w:ascii="Times Roman" w:hAnsi="Times Roman" w:cs="Times Roman"/>
            <w:color w:val="000000"/>
            <w:sz w:val="26"/>
            <w:szCs w:val="26"/>
          </w:rPr>
          <w:delText>the</w:delText>
        </w:r>
        <w:r w:rsidR="00DD7B51" w:rsidDel="00F048CA">
          <w:rPr>
            <w:rFonts w:ascii="Times Roman" w:hAnsi="Times Roman" w:cs="Times Roman"/>
            <w:color w:val="000000"/>
            <w:sz w:val="26"/>
            <w:szCs w:val="26"/>
          </w:rPr>
          <w:delText xml:space="preserve"> lowest </w:delText>
        </w:r>
      </w:del>
      <w:proofErr w:type="spellStart"/>
      <w:r w:rsidR="00DD7B51">
        <w:rPr>
          <w:rFonts w:ascii="Times Roman" w:hAnsi="Times Roman" w:cs="Times Roman"/>
          <w:color w:val="000000"/>
          <w:sz w:val="26"/>
          <w:szCs w:val="26"/>
        </w:rPr>
        <w:t>Akaike</w:t>
      </w:r>
      <w:proofErr w:type="spellEnd"/>
      <w:r w:rsidR="00DD7B51">
        <w:rPr>
          <w:rFonts w:ascii="Times Roman" w:hAnsi="Times Roman" w:cs="Times Roman"/>
          <w:color w:val="000000"/>
          <w:sz w:val="26"/>
          <w:szCs w:val="26"/>
        </w:rPr>
        <w:t xml:space="preserve"> information criterion (AIC) </w:t>
      </w:r>
      <w:ins w:id="6" w:author="Eva Dusek Jennings" w:date="2022-02-18T10:05:00Z">
        <w:r w:rsidR="00F048CA">
          <w:rPr>
            <w:rFonts w:ascii="Times Roman" w:hAnsi="Times Roman" w:cs="Times Roman"/>
            <w:color w:val="000000"/>
            <w:sz w:val="26"/>
            <w:szCs w:val="26"/>
          </w:rPr>
          <w:t>and Bayes</w:t>
        </w:r>
      </w:ins>
      <w:ins w:id="7" w:author="Eva Dusek Jennings" w:date="2022-02-18T10:07:00Z">
        <w:r w:rsidR="00F048CA">
          <w:rPr>
            <w:rFonts w:ascii="Times Roman" w:hAnsi="Times Roman" w:cs="Times Roman"/>
            <w:color w:val="000000"/>
            <w:sz w:val="26"/>
            <w:szCs w:val="26"/>
          </w:rPr>
          <w:t>ian</w:t>
        </w:r>
      </w:ins>
      <w:ins w:id="8" w:author="Eva Dusek Jennings" w:date="2022-02-18T10:05:00Z">
        <w:r w:rsidR="00F048CA">
          <w:rPr>
            <w:rFonts w:ascii="Times Roman" w:hAnsi="Times Roman" w:cs="Times Roman"/>
            <w:color w:val="000000"/>
            <w:sz w:val="26"/>
            <w:szCs w:val="26"/>
          </w:rPr>
          <w:t xml:space="preserve"> information criterion (BIC) </w:t>
        </w:r>
      </w:ins>
      <w:del w:id="9" w:author="Eva Dusek Jennings" w:date="2022-02-18T10:07:00Z">
        <w:r w:rsidR="00DD7B51" w:rsidDel="00F048CA">
          <w:rPr>
            <w:rFonts w:ascii="Times Roman" w:hAnsi="Times Roman" w:cs="Times Roman"/>
            <w:color w:val="000000"/>
            <w:sz w:val="26"/>
            <w:szCs w:val="26"/>
          </w:rPr>
          <w:delText>value</w:delText>
        </w:r>
      </w:del>
      <w:ins w:id="10" w:author="Eva Dusek Jennings" w:date="2022-02-18T10:07:00Z">
        <w:r w:rsidR="00F048CA">
          <w:rPr>
            <w:rFonts w:ascii="Times Roman" w:hAnsi="Times Roman" w:cs="Times Roman"/>
            <w:color w:val="000000"/>
            <w:sz w:val="26"/>
            <w:szCs w:val="26"/>
          </w:rPr>
          <w:t>scores</w:t>
        </w:r>
      </w:ins>
      <w:r w:rsidR="00DD7B51">
        <w:rPr>
          <w:rFonts w:ascii="Times Roman" w:hAnsi="Times Roman" w:cs="Times Roman"/>
          <w:color w:val="000000"/>
          <w:sz w:val="26"/>
          <w:szCs w:val="26"/>
        </w:rPr>
        <w:t xml:space="preserve">. </w:t>
      </w:r>
    </w:p>
    <w:p w14:paraId="31A95902" w14:textId="40089A39" w:rsidR="00DD7B51" w:rsidRPr="00C31251" w:rsidRDefault="00DD7B51" w:rsidP="00DD7B51">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3</w:t>
      </w:r>
      <w:r w:rsidRPr="00C31251">
        <w:rPr>
          <w:rFonts w:cs="Times Bold"/>
          <w:b/>
          <w:bCs/>
          <w:color w:val="000000"/>
          <w:sz w:val="32"/>
          <w:szCs w:val="32"/>
        </w:rPr>
        <w:t>.</w:t>
      </w:r>
      <w:r>
        <w:rPr>
          <w:rFonts w:cs="Times Bold"/>
          <w:b/>
          <w:bCs/>
          <w:sz w:val="32"/>
          <w:szCs w:val="32"/>
        </w:rPr>
        <w:t>4</w:t>
      </w:r>
      <w:r w:rsidRPr="00015ADD">
        <w:rPr>
          <w:rFonts w:cs="Times Bold"/>
          <w:b/>
          <w:bCs/>
          <w:sz w:val="32"/>
          <w:szCs w:val="32"/>
        </w:rPr>
        <w:t xml:space="preserve">  </w:t>
      </w:r>
      <w:r>
        <w:rPr>
          <w:rFonts w:cs="Times Bold"/>
          <w:b/>
          <w:bCs/>
          <w:sz w:val="32"/>
          <w:szCs w:val="32"/>
        </w:rPr>
        <w:t>Find</w:t>
      </w:r>
      <w:proofErr w:type="gramEnd"/>
      <w:r>
        <w:rPr>
          <w:rFonts w:cs="Times Bold"/>
          <w:b/>
          <w:bCs/>
          <w:sz w:val="32"/>
          <w:szCs w:val="32"/>
        </w:rPr>
        <w:t xml:space="preserve"> the proper random effects structure</w:t>
      </w:r>
      <w:r w:rsidRPr="00C31251">
        <w:rPr>
          <w:rFonts w:cs="Times Bold"/>
          <w:b/>
          <w:bCs/>
          <w:color w:val="000000"/>
          <w:sz w:val="32"/>
          <w:szCs w:val="32"/>
        </w:rPr>
        <w:t xml:space="preserve"> </w:t>
      </w:r>
    </w:p>
    <w:p w14:paraId="6F5613E8" w14:textId="065262A1" w:rsidR="00DD7B51" w:rsidRDefault="00D445CF" w:rsidP="00DD7B51">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color w:val="000000"/>
          <w:sz w:val="26"/>
          <w:szCs w:val="26"/>
        </w:rPr>
        <w:t xml:space="preserve">Next, we </w:t>
      </w:r>
      <w:r w:rsidR="00750D14">
        <w:rPr>
          <w:rFonts w:ascii="Times Roman" w:hAnsi="Times Roman" w:cs="Times Roman"/>
          <w:color w:val="000000"/>
          <w:sz w:val="26"/>
          <w:szCs w:val="26"/>
        </w:rPr>
        <w:t>used the beyond-optimal model with the correct variance structure to find the proper random effects structure.  The beyond-optimal</w:t>
      </w:r>
      <w:r>
        <w:rPr>
          <w:rFonts w:ascii="Times Roman" w:hAnsi="Times Roman" w:cs="Times Roman"/>
          <w:color w:val="000000"/>
          <w:sz w:val="26"/>
          <w:szCs w:val="26"/>
        </w:rPr>
        <w:t xml:space="preserve"> </w:t>
      </w:r>
      <w:proofErr w:type="spellStart"/>
      <w:r>
        <w:rPr>
          <w:rFonts w:ascii="Times Roman" w:hAnsi="Times Roman" w:cs="Times Roman"/>
          <w:color w:val="000000"/>
          <w:sz w:val="26"/>
          <w:szCs w:val="26"/>
        </w:rPr>
        <w:t>gls</w:t>
      </w:r>
      <w:proofErr w:type="spellEnd"/>
      <w:r>
        <w:rPr>
          <w:rFonts w:ascii="Times Roman" w:hAnsi="Times Roman" w:cs="Times Roman"/>
          <w:color w:val="000000"/>
          <w:sz w:val="26"/>
          <w:szCs w:val="26"/>
        </w:rPr>
        <w:t xml:space="preserve"> model </w:t>
      </w:r>
      <w:r w:rsidR="00750D14">
        <w:rPr>
          <w:rFonts w:ascii="Times Roman" w:hAnsi="Times Roman" w:cs="Times Roman"/>
          <w:color w:val="000000"/>
          <w:sz w:val="26"/>
          <w:szCs w:val="26"/>
        </w:rPr>
        <w:t xml:space="preserve">was compared </w:t>
      </w:r>
      <w:r>
        <w:rPr>
          <w:rFonts w:ascii="Times Roman" w:hAnsi="Times Roman" w:cs="Times Roman"/>
          <w:color w:val="000000"/>
          <w:sz w:val="26"/>
          <w:szCs w:val="26"/>
        </w:rPr>
        <w:t xml:space="preserve">to a </w:t>
      </w:r>
      <w:r w:rsidR="00750D14">
        <w:rPr>
          <w:rFonts w:ascii="Times Roman" w:hAnsi="Times Roman" w:cs="Times Roman"/>
          <w:color w:val="000000"/>
          <w:sz w:val="26"/>
          <w:szCs w:val="26"/>
        </w:rPr>
        <w:t>linear mixed effects (</w:t>
      </w:r>
      <w:proofErr w:type="spellStart"/>
      <w:r w:rsidR="00750D14">
        <w:rPr>
          <w:rFonts w:ascii="Times Roman" w:hAnsi="Times Roman" w:cs="Times Roman"/>
          <w:color w:val="000000"/>
          <w:sz w:val="26"/>
          <w:szCs w:val="26"/>
        </w:rPr>
        <w:t>lme</w:t>
      </w:r>
      <w:proofErr w:type="spellEnd"/>
      <w:r w:rsidR="000515F3">
        <w:rPr>
          <w:rFonts w:ascii="Times Roman" w:hAnsi="Times Roman" w:cs="Times Roman"/>
          <w:color w:val="000000"/>
          <w:sz w:val="26"/>
          <w:szCs w:val="26"/>
        </w:rPr>
        <w:t xml:space="preserve">) </w:t>
      </w:r>
      <w:r w:rsidR="00750D14">
        <w:rPr>
          <w:rFonts w:ascii="Times Roman" w:hAnsi="Times Roman" w:cs="Times Roman"/>
          <w:color w:val="000000"/>
          <w:sz w:val="26"/>
          <w:szCs w:val="26"/>
        </w:rPr>
        <w:t>random intercept model</w:t>
      </w:r>
      <w:r w:rsidR="000515F3">
        <w:rPr>
          <w:rFonts w:ascii="Times Roman" w:hAnsi="Times Roman" w:cs="Times Roman"/>
          <w:color w:val="000000"/>
          <w:sz w:val="26"/>
          <w:szCs w:val="26"/>
        </w:rPr>
        <w:t xml:space="preserve"> (</w:t>
      </w:r>
      <w:proofErr w:type="spellStart"/>
      <w:r w:rsidR="000515F3">
        <w:rPr>
          <w:rFonts w:ascii="Times Roman" w:hAnsi="Times Roman" w:cs="Times Roman"/>
          <w:color w:val="000000"/>
          <w:sz w:val="26"/>
          <w:szCs w:val="26"/>
        </w:rPr>
        <w:t>nlme</w:t>
      </w:r>
      <w:proofErr w:type="spellEnd"/>
      <w:r w:rsidR="000515F3">
        <w:rPr>
          <w:rFonts w:ascii="Times Roman" w:hAnsi="Times Roman" w:cs="Times Roman"/>
          <w:color w:val="000000"/>
          <w:sz w:val="26"/>
          <w:szCs w:val="26"/>
        </w:rPr>
        <w:t xml:space="preserve"> package, </w:t>
      </w:r>
      <w:proofErr w:type="spellStart"/>
      <w:r w:rsidR="000515F3">
        <w:rPr>
          <w:rFonts w:ascii="Times Roman" w:hAnsi="Times Roman" w:cs="Times Roman"/>
          <w:color w:val="000000"/>
          <w:sz w:val="26"/>
          <w:szCs w:val="26"/>
        </w:rPr>
        <w:t>Pinheiro</w:t>
      </w:r>
      <w:proofErr w:type="spellEnd"/>
      <w:r w:rsidR="000515F3">
        <w:rPr>
          <w:rFonts w:ascii="Times Roman" w:hAnsi="Times Roman" w:cs="Times Roman"/>
          <w:color w:val="000000"/>
          <w:sz w:val="26"/>
          <w:szCs w:val="26"/>
        </w:rPr>
        <w:t xml:space="preserve"> et al, 2021)</w:t>
      </w:r>
      <w:r w:rsidR="00852371">
        <w:rPr>
          <w:rFonts w:ascii="Times Roman" w:hAnsi="Times Roman" w:cs="Times Roman"/>
          <w:color w:val="000000"/>
          <w:sz w:val="26"/>
          <w:szCs w:val="26"/>
        </w:rPr>
        <w:t xml:space="preserve"> fitted with REML</w:t>
      </w:r>
      <w:r w:rsidR="00750D14">
        <w:rPr>
          <w:rFonts w:ascii="Times Roman" w:hAnsi="Times Roman" w:cs="Times Roman"/>
          <w:color w:val="000000"/>
          <w:sz w:val="26"/>
          <w:szCs w:val="26"/>
        </w:rPr>
        <w:t xml:space="preserve">, where the intercept was allowed to change per agency.  </w:t>
      </w:r>
      <w:r w:rsidR="00CD673B">
        <w:rPr>
          <w:rFonts w:ascii="Times Roman" w:hAnsi="Times Roman" w:cs="Times Roman"/>
          <w:color w:val="000000"/>
          <w:sz w:val="26"/>
          <w:szCs w:val="26"/>
        </w:rPr>
        <w:t xml:space="preserve">Because the </w:t>
      </w:r>
      <w:proofErr w:type="spellStart"/>
      <w:r w:rsidR="00CD673B">
        <w:rPr>
          <w:rFonts w:ascii="Times Roman" w:hAnsi="Times Roman" w:cs="Times Roman"/>
          <w:color w:val="000000"/>
          <w:sz w:val="26"/>
          <w:szCs w:val="26"/>
        </w:rPr>
        <w:t>gls</w:t>
      </w:r>
      <w:proofErr w:type="spellEnd"/>
      <w:r w:rsidR="00CD673B">
        <w:rPr>
          <w:rFonts w:ascii="Times Roman" w:hAnsi="Times Roman" w:cs="Times Roman"/>
          <w:color w:val="000000"/>
          <w:sz w:val="26"/>
          <w:szCs w:val="26"/>
        </w:rPr>
        <w:t xml:space="preserve"> model and the random intercept model are nested, the two models were compared using </w:t>
      </w:r>
      <w:r w:rsidR="000515F3">
        <w:rPr>
          <w:rFonts w:ascii="Times Roman" w:hAnsi="Times Roman" w:cs="Times Roman"/>
          <w:color w:val="000000"/>
          <w:sz w:val="26"/>
          <w:szCs w:val="26"/>
        </w:rPr>
        <w:t xml:space="preserve">a </w:t>
      </w:r>
      <w:r w:rsidR="00CD673B">
        <w:rPr>
          <w:rFonts w:ascii="Times Roman" w:hAnsi="Times Roman" w:cs="Times Roman"/>
          <w:color w:val="000000"/>
          <w:sz w:val="26"/>
          <w:szCs w:val="26"/>
        </w:rPr>
        <w:t xml:space="preserve">likelihood ratio test to see if one model was significantly better than the other (p-value &lt; 0.05).  The best-fit model was then selected based on the lowest AIC value.  For all </w:t>
      </w:r>
      <w:r w:rsidR="00C4417D">
        <w:rPr>
          <w:rFonts w:ascii="Times Roman" w:hAnsi="Times Roman" w:cs="Times Roman"/>
          <w:color w:val="000000"/>
          <w:sz w:val="26"/>
          <w:szCs w:val="26"/>
        </w:rPr>
        <w:t xml:space="preserve">COCs, the random intercept model fit the data better than the </w:t>
      </w:r>
      <w:proofErr w:type="spellStart"/>
      <w:r w:rsidR="00C4417D">
        <w:rPr>
          <w:rFonts w:ascii="Times Roman" w:hAnsi="Times Roman" w:cs="Times Roman"/>
          <w:color w:val="000000"/>
          <w:sz w:val="26"/>
          <w:szCs w:val="26"/>
        </w:rPr>
        <w:t>gls</w:t>
      </w:r>
      <w:proofErr w:type="spellEnd"/>
      <w:r w:rsidR="00C4417D">
        <w:rPr>
          <w:rFonts w:ascii="Times Roman" w:hAnsi="Times Roman" w:cs="Times Roman"/>
          <w:color w:val="000000"/>
          <w:sz w:val="26"/>
          <w:szCs w:val="26"/>
        </w:rPr>
        <w:t xml:space="preserve"> model with no random effects.</w:t>
      </w:r>
    </w:p>
    <w:p w14:paraId="0746D81C" w14:textId="5796DB43" w:rsidR="003160CC" w:rsidRDefault="003160CC" w:rsidP="00DD7B51">
      <w:pPr>
        <w:widowControl w:val="0"/>
        <w:autoSpaceDE w:val="0"/>
        <w:autoSpaceDN w:val="0"/>
        <w:adjustRightInd w:val="0"/>
        <w:spacing w:after="240"/>
        <w:rPr>
          <w:rFonts w:cs="Times Bold"/>
          <w:b/>
          <w:bCs/>
          <w:color w:val="000000"/>
          <w:sz w:val="32"/>
          <w:szCs w:val="32"/>
        </w:rPr>
      </w:pPr>
      <w:r>
        <w:rPr>
          <w:rFonts w:ascii="Times Roman" w:hAnsi="Times Roman" w:cs="Times Roman"/>
          <w:color w:val="000000"/>
          <w:sz w:val="26"/>
          <w:szCs w:val="26"/>
        </w:rPr>
        <w:t xml:space="preserve">A random intercept for agency </w:t>
      </w:r>
      <w:r w:rsidR="008B5C2D">
        <w:rPr>
          <w:rFonts w:ascii="Times Roman" w:hAnsi="Times Roman" w:cs="Times Roman"/>
          <w:color w:val="000000"/>
          <w:sz w:val="26"/>
          <w:szCs w:val="26"/>
        </w:rPr>
        <w:t>is suitable</w:t>
      </w:r>
      <w:r>
        <w:rPr>
          <w:rFonts w:ascii="Times Roman" w:hAnsi="Times Roman" w:cs="Times Roman"/>
          <w:color w:val="000000"/>
          <w:sz w:val="26"/>
          <w:szCs w:val="26"/>
        </w:rPr>
        <w:t xml:space="preserve"> for the </w:t>
      </w:r>
      <w:proofErr w:type="spellStart"/>
      <w:r>
        <w:rPr>
          <w:rFonts w:ascii="Times Roman" w:hAnsi="Times Roman" w:cs="Times Roman"/>
          <w:color w:val="000000"/>
          <w:sz w:val="26"/>
          <w:szCs w:val="26"/>
        </w:rPr>
        <w:t>stormwater</w:t>
      </w:r>
      <w:proofErr w:type="spellEnd"/>
      <w:r>
        <w:rPr>
          <w:rFonts w:ascii="Times Roman" w:hAnsi="Times Roman" w:cs="Times Roman"/>
          <w:color w:val="000000"/>
          <w:sz w:val="26"/>
          <w:szCs w:val="26"/>
        </w:rPr>
        <w:t xml:space="preserve"> data because there were opportunities for each agency to differ slightly in sample collection methodologies.  Selection of lab for sample analysis, timing of sample collection once a storm began, and any biases in selection of representative watersheds by each agency are possible factors that could lead to unintended differences in COC results.  These unintended differences can be captured in the random component of the model.  </w:t>
      </w:r>
    </w:p>
    <w:p w14:paraId="448770C7" w14:textId="0395FF5E" w:rsidR="00DD7B51" w:rsidRPr="00C31251" w:rsidRDefault="00DD7B51" w:rsidP="00DD7B51">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3</w:t>
      </w:r>
      <w:r w:rsidRPr="00C31251">
        <w:rPr>
          <w:rFonts w:cs="Times Bold"/>
          <w:b/>
          <w:bCs/>
          <w:color w:val="000000"/>
          <w:sz w:val="32"/>
          <w:szCs w:val="32"/>
        </w:rPr>
        <w:t>.</w:t>
      </w:r>
      <w:r>
        <w:rPr>
          <w:rFonts w:cs="Times Bold"/>
          <w:b/>
          <w:bCs/>
          <w:sz w:val="32"/>
          <w:szCs w:val="32"/>
        </w:rPr>
        <w:t>5</w:t>
      </w:r>
      <w:r w:rsidRPr="00015ADD">
        <w:rPr>
          <w:rFonts w:cs="Times Bold"/>
          <w:b/>
          <w:bCs/>
          <w:sz w:val="32"/>
          <w:szCs w:val="32"/>
        </w:rPr>
        <w:t xml:space="preserve">  </w:t>
      </w:r>
      <w:r>
        <w:rPr>
          <w:rFonts w:cs="Times Bold"/>
          <w:b/>
          <w:bCs/>
          <w:sz w:val="32"/>
          <w:szCs w:val="32"/>
        </w:rPr>
        <w:t>Check</w:t>
      </w:r>
      <w:proofErr w:type="gramEnd"/>
      <w:r>
        <w:rPr>
          <w:rFonts w:cs="Times Bold"/>
          <w:b/>
          <w:bCs/>
          <w:sz w:val="32"/>
          <w:szCs w:val="32"/>
        </w:rPr>
        <w:t xml:space="preserve"> for temporal and spatial correlation</w:t>
      </w:r>
      <w:r w:rsidRPr="00C31251">
        <w:rPr>
          <w:rFonts w:cs="Times Bold"/>
          <w:b/>
          <w:bCs/>
          <w:color w:val="000000"/>
          <w:sz w:val="32"/>
          <w:szCs w:val="32"/>
        </w:rPr>
        <w:t xml:space="preserve"> </w:t>
      </w:r>
    </w:p>
    <w:p w14:paraId="52FB74AF" w14:textId="77777777" w:rsidR="003017BD" w:rsidRDefault="00D6779B" w:rsidP="00DD7B51">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color w:val="000000"/>
          <w:sz w:val="26"/>
          <w:szCs w:val="26"/>
        </w:rPr>
        <w:t xml:space="preserve">The beyond-optimal model with the correct variance structure and random effects structure was then examined for evidence of temporal and spatial auto-correlation.  Temporal auto-correlation plots were </w:t>
      </w:r>
      <w:r w:rsidR="003017BD">
        <w:rPr>
          <w:rFonts w:ascii="Times Roman" w:hAnsi="Times Roman" w:cs="Times Roman"/>
          <w:color w:val="000000"/>
          <w:sz w:val="26"/>
          <w:szCs w:val="26"/>
        </w:rPr>
        <w:t xml:space="preserve">generated and </w:t>
      </w:r>
      <w:r>
        <w:rPr>
          <w:rFonts w:ascii="Times Roman" w:hAnsi="Times Roman" w:cs="Times Roman"/>
          <w:color w:val="000000"/>
          <w:sz w:val="26"/>
          <w:szCs w:val="26"/>
        </w:rPr>
        <w:t xml:space="preserve">visually assessed for indications of correlation between </w:t>
      </w:r>
      <w:r w:rsidR="003017BD">
        <w:rPr>
          <w:rFonts w:ascii="Times Roman" w:hAnsi="Times Roman" w:cs="Times Roman"/>
          <w:color w:val="000000"/>
          <w:sz w:val="26"/>
          <w:szCs w:val="26"/>
        </w:rPr>
        <w:t>various</w:t>
      </w:r>
      <w:r>
        <w:rPr>
          <w:rFonts w:ascii="Times Roman" w:hAnsi="Times Roman" w:cs="Times Roman"/>
          <w:color w:val="000000"/>
          <w:sz w:val="26"/>
          <w:szCs w:val="26"/>
        </w:rPr>
        <w:t xml:space="preserve"> sampling </w:t>
      </w:r>
      <w:r w:rsidR="003017BD">
        <w:rPr>
          <w:rFonts w:ascii="Times Roman" w:hAnsi="Times Roman" w:cs="Times Roman"/>
          <w:color w:val="000000"/>
          <w:sz w:val="26"/>
          <w:szCs w:val="26"/>
        </w:rPr>
        <w:t>time lags</w:t>
      </w:r>
      <w:r>
        <w:rPr>
          <w:rFonts w:ascii="Times Roman" w:hAnsi="Times Roman" w:cs="Times Roman"/>
          <w:color w:val="000000"/>
          <w:sz w:val="26"/>
          <w:szCs w:val="26"/>
        </w:rPr>
        <w:t>; no evidence of temporal autocorrelation was fou</w:t>
      </w:r>
      <w:r w:rsidR="00B253CF">
        <w:rPr>
          <w:rFonts w:ascii="Times Roman" w:hAnsi="Times Roman" w:cs="Times Roman"/>
          <w:color w:val="000000"/>
          <w:sz w:val="26"/>
          <w:szCs w:val="26"/>
        </w:rPr>
        <w:t>nd for any COC</w:t>
      </w:r>
      <w:r>
        <w:rPr>
          <w:rFonts w:ascii="Times Roman" w:hAnsi="Times Roman" w:cs="Times Roman"/>
          <w:color w:val="000000"/>
          <w:sz w:val="26"/>
          <w:szCs w:val="26"/>
        </w:rPr>
        <w:t xml:space="preserve">.  </w:t>
      </w:r>
    </w:p>
    <w:p w14:paraId="1AFE570A" w14:textId="0BD869FC" w:rsidR="00DD7B51" w:rsidRDefault="003017BD" w:rsidP="00DD7B51">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color w:val="000000"/>
          <w:sz w:val="26"/>
          <w:szCs w:val="26"/>
        </w:rPr>
        <w:t xml:space="preserve">To assess for spatial auto-correlation, we used two methods: </w:t>
      </w:r>
      <w:proofErr w:type="spellStart"/>
      <w:r>
        <w:rPr>
          <w:rFonts w:ascii="Times Roman" w:hAnsi="Times Roman" w:cs="Times Roman"/>
          <w:color w:val="000000"/>
          <w:sz w:val="26"/>
          <w:szCs w:val="26"/>
        </w:rPr>
        <w:t>v</w:t>
      </w:r>
      <w:r w:rsidR="00B253CF">
        <w:rPr>
          <w:rFonts w:ascii="Times Roman" w:hAnsi="Times Roman" w:cs="Times Roman"/>
          <w:color w:val="000000"/>
          <w:sz w:val="26"/>
          <w:szCs w:val="26"/>
        </w:rPr>
        <w:t>ariograms</w:t>
      </w:r>
      <w:proofErr w:type="spellEnd"/>
      <w:r>
        <w:rPr>
          <w:rFonts w:ascii="Times Roman" w:hAnsi="Times Roman" w:cs="Times Roman"/>
          <w:color w:val="000000"/>
          <w:sz w:val="26"/>
          <w:szCs w:val="26"/>
        </w:rPr>
        <w:t xml:space="preserve">, </w:t>
      </w:r>
      <w:r w:rsidR="00B253CF">
        <w:rPr>
          <w:rFonts w:ascii="Times Roman" w:hAnsi="Times Roman" w:cs="Times Roman"/>
          <w:color w:val="000000"/>
          <w:sz w:val="26"/>
          <w:szCs w:val="26"/>
        </w:rPr>
        <w:t xml:space="preserve">and </w:t>
      </w:r>
      <w:proofErr w:type="gramStart"/>
      <w:r w:rsidR="00B253CF">
        <w:rPr>
          <w:rFonts w:ascii="Times Roman" w:hAnsi="Times Roman" w:cs="Times Roman"/>
          <w:color w:val="000000"/>
          <w:sz w:val="26"/>
          <w:szCs w:val="26"/>
        </w:rPr>
        <w:t>spatially-explicit</w:t>
      </w:r>
      <w:proofErr w:type="gramEnd"/>
      <w:r w:rsidR="00D6779B">
        <w:rPr>
          <w:rFonts w:ascii="Times Roman" w:hAnsi="Times Roman" w:cs="Times Roman"/>
          <w:color w:val="000000"/>
          <w:sz w:val="26"/>
          <w:szCs w:val="26"/>
        </w:rPr>
        <w:t xml:space="preserve"> bubble plots </w:t>
      </w:r>
      <w:r w:rsidR="00B253CF">
        <w:rPr>
          <w:rFonts w:ascii="Times Roman" w:hAnsi="Times Roman" w:cs="Times Roman"/>
          <w:color w:val="000000"/>
          <w:sz w:val="26"/>
          <w:szCs w:val="26"/>
        </w:rPr>
        <w:t xml:space="preserve">of </w:t>
      </w:r>
      <w:r>
        <w:rPr>
          <w:rFonts w:ascii="Times Roman" w:hAnsi="Times Roman" w:cs="Times Roman"/>
          <w:color w:val="000000"/>
          <w:sz w:val="26"/>
          <w:szCs w:val="26"/>
        </w:rPr>
        <w:t>model residuals.</w:t>
      </w:r>
      <w:r w:rsidR="00D6779B">
        <w:rPr>
          <w:rFonts w:ascii="Times Roman" w:hAnsi="Times Roman" w:cs="Times Roman"/>
          <w:color w:val="000000"/>
          <w:sz w:val="26"/>
          <w:szCs w:val="26"/>
        </w:rPr>
        <w:t xml:space="preserve"> </w:t>
      </w:r>
    </w:p>
    <w:p w14:paraId="08669E93" w14:textId="01F0C988" w:rsidR="003017BD" w:rsidRDefault="003017BD" w:rsidP="00DD7B51">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color w:val="000000"/>
          <w:sz w:val="26"/>
          <w:szCs w:val="26"/>
        </w:rPr>
        <w:t xml:space="preserve">All tests for temporal and spatial </w:t>
      </w:r>
      <w:r w:rsidR="00687B26">
        <w:rPr>
          <w:rFonts w:ascii="Times Roman" w:hAnsi="Times Roman" w:cs="Times Roman"/>
          <w:color w:val="000000"/>
          <w:sz w:val="26"/>
          <w:szCs w:val="26"/>
        </w:rPr>
        <w:t>auto-</w:t>
      </w:r>
      <w:r>
        <w:rPr>
          <w:rFonts w:ascii="Times Roman" w:hAnsi="Times Roman" w:cs="Times Roman"/>
          <w:color w:val="000000"/>
          <w:sz w:val="26"/>
          <w:szCs w:val="26"/>
        </w:rPr>
        <w:t xml:space="preserve">correlation were repeated </w:t>
      </w:r>
      <w:r w:rsidR="00687B26">
        <w:rPr>
          <w:rFonts w:ascii="Times Roman" w:hAnsi="Times Roman" w:cs="Times Roman"/>
          <w:color w:val="000000"/>
          <w:sz w:val="26"/>
          <w:szCs w:val="26"/>
        </w:rPr>
        <w:t xml:space="preserve">following selection of </w:t>
      </w:r>
      <w:r>
        <w:rPr>
          <w:rFonts w:ascii="Times Roman" w:hAnsi="Times Roman" w:cs="Times Roman"/>
          <w:color w:val="000000"/>
          <w:sz w:val="26"/>
          <w:szCs w:val="26"/>
        </w:rPr>
        <w:t>best-fit models.</w:t>
      </w:r>
    </w:p>
    <w:p w14:paraId="4C669C3E" w14:textId="2A432A04" w:rsidR="00AD61D4" w:rsidRPr="008A61A0" w:rsidRDefault="00AD61D4" w:rsidP="00DD7B51">
      <w:pPr>
        <w:widowControl w:val="0"/>
        <w:autoSpaceDE w:val="0"/>
        <w:autoSpaceDN w:val="0"/>
        <w:adjustRightInd w:val="0"/>
        <w:spacing w:after="240"/>
        <w:rPr>
          <w:rFonts w:cs="Times Bold"/>
          <w:b/>
          <w:bCs/>
          <w:color w:val="000000"/>
          <w:sz w:val="32"/>
          <w:szCs w:val="32"/>
        </w:rPr>
      </w:pPr>
      <w:proofErr w:type="gramStart"/>
      <w:r w:rsidRPr="008A61A0">
        <w:rPr>
          <w:rFonts w:cs="Times Bold"/>
          <w:b/>
          <w:bCs/>
          <w:color w:val="000000"/>
          <w:sz w:val="32"/>
          <w:szCs w:val="32"/>
        </w:rPr>
        <w:t>4.3.</w:t>
      </w:r>
      <w:r w:rsidRPr="008A61A0">
        <w:rPr>
          <w:rFonts w:cs="Times Bold"/>
          <w:b/>
          <w:bCs/>
          <w:sz w:val="32"/>
          <w:szCs w:val="32"/>
        </w:rPr>
        <w:t xml:space="preserve">6  </w:t>
      </w:r>
      <w:r w:rsidR="00F851A2" w:rsidRPr="008A61A0">
        <w:rPr>
          <w:rFonts w:cs="Times Bold"/>
          <w:b/>
          <w:bCs/>
          <w:sz w:val="32"/>
          <w:szCs w:val="32"/>
        </w:rPr>
        <w:t>Find</w:t>
      </w:r>
      <w:proofErr w:type="gramEnd"/>
      <w:r w:rsidR="00F851A2" w:rsidRPr="008A61A0">
        <w:rPr>
          <w:rFonts w:cs="Times Bold"/>
          <w:b/>
          <w:bCs/>
          <w:sz w:val="32"/>
          <w:szCs w:val="32"/>
        </w:rPr>
        <w:t xml:space="preserve"> the proper fixed effects structure</w:t>
      </w:r>
      <w:r w:rsidRPr="008A61A0">
        <w:rPr>
          <w:rFonts w:cs="Times Bold"/>
          <w:b/>
          <w:bCs/>
          <w:sz w:val="32"/>
          <w:szCs w:val="32"/>
        </w:rPr>
        <w:t xml:space="preserve"> </w:t>
      </w:r>
      <w:r w:rsidRPr="008A61A0">
        <w:rPr>
          <w:rFonts w:cs="Times Bold"/>
          <w:b/>
          <w:bCs/>
          <w:color w:val="000000"/>
          <w:sz w:val="32"/>
          <w:szCs w:val="32"/>
        </w:rPr>
        <w:t xml:space="preserve"> </w:t>
      </w:r>
    </w:p>
    <w:p w14:paraId="6DB02B5E" w14:textId="516676A0" w:rsidR="00AD61D4" w:rsidRPr="00F048CA" w:rsidRDefault="00687B26" w:rsidP="00AD61D4">
      <w:pPr>
        <w:widowControl w:val="0"/>
        <w:autoSpaceDE w:val="0"/>
        <w:autoSpaceDN w:val="0"/>
        <w:adjustRightInd w:val="0"/>
        <w:spacing w:after="240"/>
        <w:rPr>
          <w:rFonts w:cs="Times Roman"/>
          <w:color w:val="000000"/>
          <w:sz w:val="26"/>
          <w:szCs w:val="26"/>
        </w:rPr>
      </w:pPr>
      <w:r w:rsidRPr="00F048CA">
        <w:rPr>
          <w:rFonts w:cs="Times Roman"/>
          <w:color w:val="000000"/>
          <w:sz w:val="26"/>
          <w:szCs w:val="26"/>
        </w:rPr>
        <w:t xml:space="preserve">We used the strong potential </w:t>
      </w:r>
      <w:r w:rsidR="000515F3" w:rsidRPr="00F048CA">
        <w:rPr>
          <w:rFonts w:cs="Times Roman"/>
          <w:color w:val="000000"/>
          <w:sz w:val="26"/>
          <w:szCs w:val="26"/>
        </w:rPr>
        <w:t xml:space="preserve">landscape </w:t>
      </w:r>
      <w:r w:rsidRPr="00F048CA">
        <w:rPr>
          <w:rFonts w:cs="Times Roman"/>
          <w:color w:val="000000"/>
          <w:sz w:val="26"/>
          <w:szCs w:val="26"/>
        </w:rPr>
        <w:t xml:space="preserve">predictors from step 4.3.1 to generate </w:t>
      </w:r>
      <w:r w:rsidR="00392FE1" w:rsidRPr="00F048CA">
        <w:rPr>
          <w:rFonts w:cs="Times Roman"/>
          <w:color w:val="000000"/>
          <w:sz w:val="26"/>
          <w:szCs w:val="26"/>
        </w:rPr>
        <w:t>a</w:t>
      </w:r>
      <w:r w:rsidR="008B5C2D" w:rsidRPr="00F048CA">
        <w:rPr>
          <w:rFonts w:cs="Times Roman"/>
          <w:color w:val="000000"/>
          <w:sz w:val="26"/>
          <w:szCs w:val="26"/>
        </w:rPr>
        <w:t>n exhaustive</w:t>
      </w:r>
      <w:r w:rsidR="00392FE1" w:rsidRPr="00F048CA">
        <w:rPr>
          <w:rFonts w:cs="Times Roman"/>
          <w:color w:val="000000"/>
          <w:sz w:val="26"/>
          <w:szCs w:val="26"/>
        </w:rPr>
        <w:t xml:space="preserve"> set of fixed-effects </w:t>
      </w:r>
      <w:r w:rsidRPr="00F048CA">
        <w:rPr>
          <w:rFonts w:cs="Times Roman"/>
          <w:color w:val="000000"/>
          <w:sz w:val="26"/>
          <w:szCs w:val="26"/>
        </w:rPr>
        <w:t xml:space="preserve">formulae with combinations of one, two and three </w:t>
      </w:r>
      <w:r w:rsidR="000515F3" w:rsidRPr="00F048CA">
        <w:rPr>
          <w:rFonts w:cs="Times Roman"/>
          <w:color w:val="000000"/>
          <w:sz w:val="26"/>
          <w:szCs w:val="26"/>
        </w:rPr>
        <w:t xml:space="preserve">landscape </w:t>
      </w:r>
      <w:r w:rsidR="00392FE1" w:rsidRPr="00F048CA">
        <w:rPr>
          <w:rFonts w:cs="Times Roman"/>
          <w:color w:val="000000"/>
          <w:sz w:val="26"/>
          <w:szCs w:val="26"/>
        </w:rPr>
        <w:t>predictors</w:t>
      </w:r>
      <w:r w:rsidRPr="00F048CA">
        <w:rPr>
          <w:rFonts w:cs="Times Roman"/>
          <w:color w:val="000000"/>
          <w:sz w:val="26"/>
          <w:szCs w:val="26"/>
        </w:rPr>
        <w:t xml:space="preserve">.  Predictors with high correlation coefficients (&gt;= 0.85) were not allowed to be in formulae together.   </w:t>
      </w:r>
    </w:p>
    <w:p w14:paraId="7FE709C6" w14:textId="16B3E4B8" w:rsidR="00392FE1" w:rsidRPr="00F048CA" w:rsidRDefault="00711E67" w:rsidP="00DA6B92">
      <w:pPr>
        <w:widowControl w:val="0"/>
        <w:autoSpaceDE w:val="0"/>
        <w:autoSpaceDN w:val="0"/>
        <w:adjustRightInd w:val="0"/>
        <w:spacing w:after="240"/>
        <w:rPr>
          <w:rFonts w:cs="Times Roman"/>
          <w:color w:val="000000"/>
          <w:sz w:val="26"/>
          <w:szCs w:val="26"/>
        </w:rPr>
      </w:pPr>
      <w:r w:rsidRPr="00EE50E5">
        <w:rPr>
          <w:rFonts w:cs="Times Roman"/>
          <w:color w:val="000000"/>
          <w:sz w:val="26"/>
          <w:szCs w:val="26"/>
        </w:rPr>
        <w:t xml:space="preserve">A set of models was generated using the fixed effects formulae, along with the best-fit random effects and variance structures identified in steps 4.3.3 and 4.3.4.  </w:t>
      </w:r>
      <w:r w:rsidR="00F851A2" w:rsidRPr="00F048CA">
        <w:rPr>
          <w:rFonts w:cs="Times Roman"/>
          <w:color w:val="000000"/>
          <w:sz w:val="26"/>
          <w:szCs w:val="26"/>
        </w:rPr>
        <w:t>Linear mixed effects models were applied</w:t>
      </w:r>
      <w:r w:rsidR="008B5C2D" w:rsidRPr="00F048CA">
        <w:rPr>
          <w:rFonts w:cs="Times Roman"/>
          <w:color w:val="000000"/>
          <w:sz w:val="26"/>
          <w:szCs w:val="26"/>
        </w:rPr>
        <w:t xml:space="preserve"> </w:t>
      </w:r>
      <w:r w:rsidR="00392FE1" w:rsidRPr="00F048CA">
        <w:rPr>
          <w:rFonts w:cs="Times Roman"/>
          <w:color w:val="000000"/>
          <w:sz w:val="26"/>
          <w:szCs w:val="26"/>
        </w:rPr>
        <w:t xml:space="preserve">using the </w:t>
      </w:r>
      <w:proofErr w:type="spellStart"/>
      <w:r w:rsidR="00D4510A" w:rsidRPr="00F048CA">
        <w:rPr>
          <w:rFonts w:cs="Times Roman"/>
          <w:color w:val="000000"/>
          <w:sz w:val="26"/>
          <w:szCs w:val="26"/>
        </w:rPr>
        <w:t>lme</w:t>
      </w:r>
      <w:proofErr w:type="spellEnd"/>
      <w:r w:rsidR="00D4510A" w:rsidRPr="00F048CA">
        <w:rPr>
          <w:rFonts w:cs="Times Roman"/>
          <w:color w:val="000000"/>
          <w:sz w:val="26"/>
          <w:szCs w:val="26"/>
        </w:rPr>
        <w:t xml:space="preserve"> function in the </w:t>
      </w:r>
      <w:proofErr w:type="spellStart"/>
      <w:r w:rsidR="00392FE1" w:rsidRPr="00F048CA">
        <w:rPr>
          <w:rFonts w:cs="Times Roman"/>
          <w:color w:val="000000"/>
          <w:sz w:val="26"/>
          <w:szCs w:val="26"/>
        </w:rPr>
        <w:t>nlme</w:t>
      </w:r>
      <w:proofErr w:type="spellEnd"/>
      <w:r w:rsidR="00392FE1" w:rsidRPr="00F048CA">
        <w:rPr>
          <w:rFonts w:cs="Times Roman"/>
          <w:color w:val="000000"/>
          <w:sz w:val="26"/>
          <w:szCs w:val="26"/>
        </w:rPr>
        <w:t xml:space="preserve"> package</w:t>
      </w:r>
      <w:r w:rsidR="00D4510A" w:rsidRPr="00F048CA">
        <w:rPr>
          <w:rFonts w:cs="Times Roman"/>
          <w:color w:val="000000"/>
          <w:sz w:val="26"/>
          <w:szCs w:val="26"/>
        </w:rPr>
        <w:t xml:space="preserve"> (</w:t>
      </w:r>
      <w:proofErr w:type="spellStart"/>
      <w:r w:rsidR="000515F3" w:rsidRPr="00F048CA">
        <w:rPr>
          <w:rFonts w:cs="Times Roman"/>
          <w:color w:val="000000"/>
          <w:sz w:val="26"/>
          <w:szCs w:val="26"/>
        </w:rPr>
        <w:t>Pinheiro</w:t>
      </w:r>
      <w:proofErr w:type="spellEnd"/>
      <w:r w:rsidR="000515F3" w:rsidRPr="00F048CA">
        <w:rPr>
          <w:rFonts w:cs="Times Roman"/>
          <w:color w:val="000000"/>
          <w:sz w:val="26"/>
          <w:szCs w:val="26"/>
        </w:rPr>
        <w:t xml:space="preserve"> et al, 2021</w:t>
      </w:r>
      <w:r w:rsidR="00D4510A" w:rsidRPr="00F048CA">
        <w:rPr>
          <w:rFonts w:cs="Times Roman"/>
          <w:color w:val="000000"/>
          <w:sz w:val="26"/>
          <w:szCs w:val="26"/>
        </w:rPr>
        <w:t>), and fitting with ma</w:t>
      </w:r>
      <w:r w:rsidR="00635F6C" w:rsidRPr="00F048CA">
        <w:rPr>
          <w:rFonts w:cs="Times Roman"/>
          <w:color w:val="000000"/>
          <w:sz w:val="26"/>
          <w:szCs w:val="26"/>
        </w:rPr>
        <w:t>ximum likelihood (ML) estimation</w:t>
      </w:r>
      <w:r w:rsidR="008A61A0" w:rsidRPr="00F048CA">
        <w:rPr>
          <w:rStyle w:val="FootnoteReference"/>
          <w:rFonts w:cs="Times Roman"/>
          <w:color w:val="000000"/>
          <w:sz w:val="26"/>
          <w:szCs w:val="26"/>
        </w:rPr>
        <w:footnoteReference w:id="3"/>
      </w:r>
      <w:r w:rsidR="00392FE1" w:rsidRPr="00F048CA">
        <w:rPr>
          <w:rFonts w:cs="Times Roman"/>
          <w:color w:val="000000"/>
          <w:sz w:val="26"/>
          <w:szCs w:val="26"/>
        </w:rPr>
        <w:t>.</w:t>
      </w:r>
      <w:r w:rsidR="00B5125B" w:rsidRPr="00F048CA">
        <w:rPr>
          <w:rFonts w:cs="Times Roman"/>
          <w:color w:val="000000"/>
          <w:sz w:val="26"/>
          <w:szCs w:val="26"/>
        </w:rPr>
        <w:t xml:space="preserve"> </w:t>
      </w:r>
      <w:r>
        <w:rPr>
          <w:rFonts w:cs="Times Roman"/>
          <w:color w:val="000000"/>
          <w:sz w:val="26"/>
          <w:szCs w:val="26"/>
        </w:rPr>
        <w:t xml:space="preserve"> </w:t>
      </w:r>
      <w:r w:rsidR="00392FE1" w:rsidRPr="00F048CA">
        <w:rPr>
          <w:rFonts w:cs="Times Roman"/>
          <w:color w:val="000000"/>
          <w:sz w:val="26"/>
          <w:szCs w:val="26"/>
        </w:rPr>
        <w:t xml:space="preserve">Models where the sign (+ or –) of the predictor coefficients did not match the coefficient signs from linear model from step 4.3.1 were discarded.  Models were then sorted according to AIC value, and the top 20 models were examined for fit to individual predictors.  Plots of residuals versus fitted values, agency, location, and </w:t>
      </w:r>
      <w:r w:rsidR="00FE1196" w:rsidRPr="00F048CA">
        <w:rPr>
          <w:rFonts w:cs="Times Roman"/>
          <w:color w:val="000000"/>
          <w:sz w:val="26"/>
          <w:szCs w:val="26"/>
        </w:rPr>
        <w:t xml:space="preserve">landscape </w:t>
      </w:r>
      <w:r w:rsidR="00392FE1" w:rsidRPr="00F048CA">
        <w:rPr>
          <w:rFonts w:cs="Times Roman"/>
          <w:color w:val="000000"/>
          <w:sz w:val="26"/>
          <w:szCs w:val="26"/>
        </w:rPr>
        <w:t xml:space="preserve">predictors were also examined.  Based on these </w:t>
      </w:r>
      <w:r w:rsidR="000515F3" w:rsidRPr="00F048CA">
        <w:rPr>
          <w:rFonts w:cs="Times Roman"/>
          <w:color w:val="000000"/>
          <w:sz w:val="26"/>
          <w:szCs w:val="26"/>
        </w:rPr>
        <w:t>criteria</w:t>
      </w:r>
      <w:r w:rsidR="00392FE1" w:rsidRPr="00F048CA">
        <w:rPr>
          <w:rFonts w:cs="Times Roman"/>
          <w:color w:val="000000"/>
          <w:sz w:val="26"/>
          <w:szCs w:val="26"/>
        </w:rPr>
        <w:t>, one to three models were selected for consideration</w:t>
      </w:r>
      <w:r w:rsidR="000515F3" w:rsidRPr="00F048CA">
        <w:rPr>
          <w:rFonts w:cs="Times Roman"/>
          <w:color w:val="000000"/>
          <w:sz w:val="26"/>
          <w:szCs w:val="26"/>
        </w:rPr>
        <w:t xml:space="preserve"> as the best landscape predictor model</w:t>
      </w:r>
      <w:r w:rsidR="00392FE1" w:rsidRPr="00F048CA">
        <w:rPr>
          <w:rFonts w:cs="Times Roman"/>
          <w:color w:val="000000"/>
          <w:sz w:val="26"/>
          <w:szCs w:val="26"/>
        </w:rPr>
        <w:t xml:space="preserve">.  </w:t>
      </w:r>
      <w:r w:rsidR="00445D3E" w:rsidRPr="00F048CA">
        <w:rPr>
          <w:rFonts w:cs="Times Roman"/>
          <w:color w:val="000000"/>
          <w:sz w:val="26"/>
          <w:szCs w:val="26"/>
        </w:rPr>
        <w:t xml:space="preserve">The top one to three candidate </w:t>
      </w:r>
      <w:r w:rsidR="00392FE1" w:rsidRPr="00F048CA">
        <w:rPr>
          <w:rFonts w:cs="Times Roman"/>
          <w:color w:val="000000"/>
          <w:sz w:val="26"/>
          <w:szCs w:val="26"/>
        </w:rPr>
        <w:t xml:space="preserve">models all had low AIC values, decent residual plots, </w:t>
      </w:r>
      <w:r w:rsidR="00C964BE" w:rsidRPr="00F048CA">
        <w:rPr>
          <w:rFonts w:cs="Times Roman"/>
          <w:color w:val="000000"/>
          <w:sz w:val="26"/>
          <w:szCs w:val="26"/>
        </w:rPr>
        <w:t xml:space="preserve">and good fit to individual </w:t>
      </w:r>
      <w:r w:rsidR="00FE1196" w:rsidRPr="00F048CA">
        <w:rPr>
          <w:rFonts w:cs="Times Roman"/>
          <w:color w:val="000000"/>
          <w:sz w:val="26"/>
          <w:szCs w:val="26"/>
        </w:rPr>
        <w:t xml:space="preserve">landscape </w:t>
      </w:r>
      <w:r w:rsidR="00C964BE" w:rsidRPr="00F048CA">
        <w:rPr>
          <w:rFonts w:cs="Times Roman"/>
          <w:color w:val="000000"/>
          <w:sz w:val="26"/>
          <w:szCs w:val="26"/>
        </w:rPr>
        <w:t>predictors</w:t>
      </w:r>
      <w:r w:rsidR="00392FE1" w:rsidRPr="00F048CA">
        <w:rPr>
          <w:rFonts w:cs="Times Roman"/>
          <w:color w:val="000000"/>
          <w:sz w:val="26"/>
          <w:szCs w:val="26"/>
        </w:rPr>
        <w:t xml:space="preserve"> </w:t>
      </w:r>
    </w:p>
    <w:p w14:paraId="123DEE2E" w14:textId="1FB2299B" w:rsidR="00DA6B92" w:rsidRPr="00F048CA" w:rsidRDefault="00392FE1" w:rsidP="00AD61D4">
      <w:pPr>
        <w:widowControl w:val="0"/>
        <w:autoSpaceDE w:val="0"/>
        <w:autoSpaceDN w:val="0"/>
        <w:adjustRightInd w:val="0"/>
        <w:spacing w:after="240"/>
        <w:rPr>
          <w:rFonts w:cs="Times Roman"/>
          <w:color w:val="000000"/>
          <w:sz w:val="26"/>
          <w:szCs w:val="26"/>
        </w:rPr>
      </w:pPr>
      <w:r w:rsidRPr="00F048CA">
        <w:rPr>
          <w:rFonts w:cs="Times Roman"/>
          <w:color w:val="000000"/>
          <w:sz w:val="26"/>
          <w:szCs w:val="26"/>
        </w:rPr>
        <w:t xml:space="preserve">Using knowledge </w:t>
      </w:r>
      <w:r w:rsidR="0095414B" w:rsidRPr="00F048CA">
        <w:rPr>
          <w:rFonts w:cs="Times Roman"/>
          <w:color w:val="000000"/>
          <w:sz w:val="26"/>
          <w:szCs w:val="26"/>
        </w:rPr>
        <w:t xml:space="preserve">of chemical contaminant mobilization into </w:t>
      </w:r>
      <w:proofErr w:type="spellStart"/>
      <w:r w:rsidR="00C964BE" w:rsidRPr="00F048CA">
        <w:rPr>
          <w:rFonts w:cs="Times Roman"/>
          <w:color w:val="000000"/>
          <w:sz w:val="26"/>
          <w:szCs w:val="26"/>
        </w:rPr>
        <w:t>stormwater</w:t>
      </w:r>
      <w:proofErr w:type="spellEnd"/>
      <w:r w:rsidR="00C964BE" w:rsidRPr="00F048CA">
        <w:rPr>
          <w:rFonts w:cs="Times Roman"/>
          <w:color w:val="000000"/>
          <w:sz w:val="26"/>
          <w:szCs w:val="26"/>
        </w:rPr>
        <w:t>, we selected the best landscape predictor model for each COC.</w:t>
      </w:r>
      <w:r w:rsidRPr="00F048CA">
        <w:rPr>
          <w:rFonts w:cs="Times Roman"/>
          <w:color w:val="000000"/>
          <w:sz w:val="26"/>
          <w:szCs w:val="26"/>
        </w:rPr>
        <w:t xml:space="preserve"> </w:t>
      </w:r>
    </w:p>
    <w:p w14:paraId="3552B490" w14:textId="33470885" w:rsidR="00EB3080" w:rsidRPr="00C31251" w:rsidRDefault="00EB3080" w:rsidP="00EB3080">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3</w:t>
      </w:r>
      <w:r w:rsidRPr="00C31251">
        <w:rPr>
          <w:rFonts w:cs="Times Bold"/>
          <w:b/>
          <w:bCs/>
          <w:color w:val="000000"/>
          <w:sz w:val="32"/>
          <w:szCs w:val="32"/>
        </w:rPr>
        <w:t>.</w:t>
      </w:r>
      <w:r w:rsidR="00687B26">
        <w:rPr>
          <w:rFonts w:cs="Times Bold"/>
          <w:b/>
          <w:bCs/>
          <w:sz w:val="32"/>
          <w:szCs w:val="32"/>
        </w:rPr>
        <w:t>7</w:t>
      </w:r>
      <w:r w:rsidRPr="00015ADD">
        <w:rPr>
          <w:rFonts w:cs="Times Bold"/>
          <w:b/>
          <w:bCs/>
          <w:sz w:val="32"/>
          <w:szCs w:val="32"/>
        </w:rPr>
        <w:t xml:space="preserve"> </w:t>
      </w:r>
      <w:r w:rsidR="00AD61D4">
        <w:rPr>
          <w:rFonts w:cs="Times Bold"/>
          <w:b/>
          <w:bCs/>
          <w:sz w:val="32"/>
          <w:szCs w:val="32"/>
        </w:rPr>
        <w:t xml:space="preserve"> </w:t>
      </w:r>
      <w:r w:rsidR="00DA6B92">
        <w:rPr>
          <w:rFonts w:cs="Times Bold"/>
          <w:b/>
          <w:bCs/>
          <w:sz w:val="32"/>
          <w:szCs w:val="32"/>
        </w:rPr>
        <w:t>Final</w:t>
      </w:r>
      <w:proofErr w:type="gramEnd"/>
      <w:r w:rsidR="00DA6B92">
        <w:rPr>
          <w:rFonts w:cs="Times Bold"/>
          <w:b/>
          <w:bCs/>
          <w:sz w:val="32"/>
          <w:szCs w:val="32"/>
        </w:rPr>
        <w:t xml:space="preserve"> m</w:t>
      </w:r>
      <w:r w:rsidR="00AD61D4">
        <w:rPr>
          <w:rFonts w:cs="Times Bold"/>
          <w:b/>
          <w:bCs/>
          <w:sz w:val="32"/>
          <w:szCs w:val="32"/>
        </w:rPr>
        <w:t xml:space="preserve">odel </w:t>
      </w:r>
      <w:r w:rsidR="00DA6B92">
        <w:rPr>
          <w:rFonts w:cs="Times Bold"/>
          <w:b/>
          <w:bCs/>
          <w:sz w:val="32"/>
          <w:szCs w:val="32"/>
        </w:rPr>
        <w:t>comparison</w:t>
      </w:r>
    </w:p>
    <w:p w14:paraId="380690B4" w14:textId="0E5A2F01" w:rsidR="00EB3080" w:rsidRDefault="00DD7B51" w:rsidP="00EB308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Three</w:t>
      </w:r>
      <w:r w:rsidR="003C5473">
        <w:rPr>
          <w:rFonts w:ascii="Times Roman" w:hAnsi="Times Roman" w:cs="Times Roman"/>
          <w:color w:val="000000"/>
          <w:sz w:val="26"/>
          <w:szCs w:val="26"/>
        </w:rPr>
        <w:t xml:space="preserve"> models were</w:t>
      </w:r>
      <w:r w:rsidR="00D8545E">
        <w:rPr>
          <w:rFonts w:ascii="Times Roman" w:hAnsi="Times Roman" w:cs="Times Roman"/>
          <w:color w:val="000000"/>
          <w:sz w:val="26"/>
          <w:szCs w:val="26"/>
        </w:rPr>
        <w:t xml:space="preserve"> ultimately</w:t>
      </w:r>
      <w:r w:rsidR="003C5473">
        <w:rPr>
          <w:rFonts w:ascii="Times Roman" w:hAnsi="Times Roman" w:cs="Times Roman"/>
          <w:color w:val="000000"/>
          <w:sz w:val="26"/>
          <w:szCs w:val="26"/>
        </w:rPr>
        <w:t xml:space="preserve"> </w:t>
      </w:r>
      <w:r w:rsidR="00D4510A">
        <w:rPr>
          <w:rFonts w:ascii="Times Roman" w:hAnsi="Times Roman" w:cs="Times Roman"/>
          <w:color w:val="000000"/>
          <w:sz w:val="26"/>
          <w:szCs w:val="26"/>
        </w:rPr>
        <w:t xml:space="preserve">fitted with </w:t>
      </w:r>
      <w:r w:rsidR="00711E67">
        <w:rPr>
          <w:rFonts w:ascii="Times Roman" w:hAnsi="Times Roman" w:cs="Times Roman"/>
          <w:color w:val="000000"/>
          <w:sz w:val="26"/>
          <w:szCs w:val="26"/>
        </w:rPr>
        <w:t>REML</w:t>
      </w:r>
      <w:r w:rsidR="00D4510A">
        <w:rPr>
          <w:rFonts w:ascii="Times Roman" w:hAnsi="Times Roman" w:cs="Times Roman"/>
          <w:color w:val="000000"/>
          <w:sz w:val="26"/>
          <w:szCs w:val="26"/>
        </w:rPr>
        <w:t xml:space="preserve"> and </w:t>
      </w:r>
      <w:r w:rsidR="00AD61D4">
        <w:rPr>
          <w:rFonts w:ascii="Times Roman" w:hAnsi="Times Roman" w:cs="Times Roman"/>
          <w:color w:val="000000"/>
          <w:sz w:val="26"/>
          <w:szCs w:val="26"/>
        </w:rPr>
        <w:t xml:space="preserve">compared </w:t>
      </w:r>
      <w:r w:rsidR="005262CE">
        <w:rPr>
          <w:rFonts w:ascii="Times Roman" w:hAnsi="Times Roman" w:cs="Times Roman"/>
          <w:color w:val="000000"/>
          <w:sz w:val="26"/>
          <w:szCs w:val="26"/>
        </w:rPr>
        <w:t>for each COC:</w:t>
      </w:r>
    </w:p>
    <w:p w14:paraId="7482EAB7" w14:textId="2A67B4DE" w:rsidR="005262CE" w:rsidRPr="005262CE" w:rsidRDefault="005262CE" w:rsidP="005262CE">
      <w:pPr>
        <w:pStyle w:val="ListParagraph"/>
        <w:widowControl w:val="0"/>
        <w:numPr>
          <w:ilvl w:val="0"/>
          <w:numId w:val="3"/>
        </w:numPr>
        <w:autoSpaceDE w:val="0"/>
        <w:autoSpaceDN w:val="0"/>
        <w:adjustRightInd w:val="0"/>
        <w:spacing w:after="240" w:line="300" w:lineRule="atLeast"/>
        <w:rPr>
          <w:rFonts w:ascii="Times Roman" w:hAnsi="Times Roman" w:cs="Times Roman"/>
          <w:color w:val="000000"/>
          <w:sz w:val="26"/>
          <w:szCs w:val="26"/>
        </w:rPr>
      </w:pPr>
      <w:r w:rsidRPr="003C5473">
        <w:rPr>
          <w:rFonts w:ascii="Times Roman" w:hAnsi="Times Roman" w:cs="Times Roman"/>
          <w:b/>
          <w:color w:val="000000"/>
          <w:sz w:val="26"/>
          <w:szCs w:val="26"/>
        </w:rPr>
        <w:t>Null Model</w:t>
      </w:r>
      <w:r w:rsidR="003C5473" w:rsidRPr="003C5473">
        <w:rPr>
          <w:rFonts w:ascii="Times Roman" w:hAnsi="Times Roman" w:cs="Times Roman"/>
          <w:b/>
          <w:color w:val="000000"/>
          <w:sz w:val="26"/>
          <w:szCs w:val="26"/>
        </w:rPr>
        <w:t>:</w:t>
      </w:r>
      <w:r w:rsidRPr="005262CE">
        <w:rPr>
          <w:rFonts w:ascii="Times Roman" w:hAnsi="Times Roman" w:cs="Times Roman"/>
          <w:color w:val="000000"/>
          <w:sz w:val="26"/>
          <w:szCs w:val="26"/>
        </w:rPr>
        <w:t xml:space="preserve"> COC concentration </w:t>
      </w:r>
      <w:r w:rsidR="003C5473">
        <w:rPr>
          <w:rFonts w:ascii="Times Roman" w:hAnsi="Times Roman" w:cs="Times Roman"/>
          <w:color w:val="000000"/>
          <w:sz w:val="26"/>
          <w:szCs w:val="26"/>
        </w:rPr>
        <w:t xml:space="preserve">is equal to </w:t>
      </w:r>
      <w:r w:rsidRPr="005262CE">
        <w:rPr>
          <w:rFonts w:ascii="Times Roman" w:hAnsi="Times Roman" w:cs="Times Roman"/>
          <w:color w:val="000000"/>
          <w:sz w:val="26"/>
          <w:szCs w:val="26"/>
        </w:rPr>
        <w:t xml:space="preserve">median COC concentration </w:t>
      </w:r>
      <w:r w:rsidR="003C5473">
        <w:rPr>
          <w:rFonts w:ascii="Times Roman" w:hAnsi="Times Roman" w:cs="Times Roman"/>
          <w:color w:val="000000"/>
          <w:sz w:val="26"/>
          <w:szCs w:val="26"/>
        </w:rPr>
        <w:t>over all</w:t>
      </w:r>
      <w:r w:rsidRPr="005262CE">
        <w:rPr>
          <w:rFonts w:ascii="Times Roman" w:hAnsi="Times Roman" w:cs="Times Roman"/>
          <w:color w:val="000000"/>
          <w:sz w:val="26"/>
          <w:szCs w:val="26"/>
        </w:rPr>
        <w:t xml:space="preserve"> </w:t>
      </w:r>
      <w:r w:rsidR="003C5473">
        <w:rPr>
          <w:rFonts w:ascii="Times Roman" w:hAnsi="Times Roman" w:cs="Times Roman"/>
          <w:color w:val="000000"/>
          <w:sz w:val="26"/>
          <w:szCs w:val="26"/>
        </w:rPr>
        <w:t xml:space="preserve">sampling dates </w:t>
      </w:r>
      <w:r w:rsidRPr="005262CE">
        <w:rPr>
          <w:rFonts w:ascii="Times Roman" w:hAnsi="Times Roman" w:cs="Times Roman"/>
          <w:color w:val="000000"/>
          <w:sz w:val="26"/>
          <w:szCs w:val="26"/>
        </w:rPr>
        <w:t>and locations</w:t>
      </w:r>
    </w:p>
    <w:p w14:paraId="75D4EB47" w14:textId="4A73556D" w:rsidR="005262CE" w:rsidRDefault="002F7A2E" w:rsidP="005262CE">
      <w:pPr>
        <w:pStyle w:val="ListParagraph"/>
        <w:widowControl w:val="0"/>
        <w:numPr>
          <w:ilvl w:val="0"/>
          <w:numId w:val="3"/>
        </w:numPr>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b/>
          <w:color w:val="000000"/>
          <w:sz w:val="26"/>
          <w:szCs w:val="26"/>
        </w:rPr>
        <w:t xml:space="preserve">Categorical Land Use Model: </w:t>
      </w:r>
      <w:r w:rsidR="00D50F1F">
        <w:rPr>
          <w:rFonts w:ascii="Times Roman" w:hAnsi="Times Roman" w:cs="Times Roman"/>
          <w:color w:val="000000"/>
          <w:sz w:val="26"/>
          <w:szCs w:val="26"/>
        </w:rPr>
        <w:t xml:space="preserve">COC concentration </w:t>
      </w:r>
      <w:r w:rsidR="003C5473">
        <w:rPr>
          <w:rFonts w:ascii="Times Roman" w:hAnsi="Times Roman" w:cs="Times Roman"/>
          <w:color w:val="000000"/>
          <w:sz w:val="26"/>
          <w:szCs w:val="26"/>
        </w:rPr>
        <w:t xml:space="preserve">is modeled as a </w:t>
      </w:r>
      <w:r>
        <w:rPr>
          <w:rFonts w:ascii="Times Roman" w:hAnsi="Times Roman" w:cs="Times Roman"/>
          <w:color w:val="000000"/>
          <w:sz w:val="26"/>
          <w:szCs w:val="26"/>
        </w:rPr>
        <w:t xml:space="preserve">linear </w:t>
      </w:r>
      <w:r w:rsidR="00412099">
        <w:rPr>
          <w:rFonts w:ascii="Times Roman" w:hAnsi="Times Roman" w:cs="Times Roman"/>
          <w:color w:val="000000"/>
          <w:sz w:val="26"/>
          <w:szCs w:val="26"/>
        </w:rPr>
        <w:t xml:space="preserve">mixed effects model, utilizing </w:t>
      </w:r>
      <w:r w:rsidR="00D50F1F">
        <w:rPr>
          <w:rFonts w:ascii="Times Roman" w:hAnsi="Times Roman" w:cs="Times Roman"/>
          <w:color w:val="000000"/>
          <w:sz w:val="26"/>
          <w:szCs w:val="26"/>
        </w:rPr>
        <w:t>land use category (HDR, LDR, COM, IND)</w:t>
      </w:r>
      <w:r w:rsidR="00DD7B51">
        <w:rPr>
          <w:rFonts w:ascii="Times Roman" w:hAnsi="Times Roman" w:cs="Times Roman"/>
          <w:color w:val="000000"/>
          <w:sz w:val="26"/>
          <w:szCs w:val="26"/>
        </w:rPr>
        <w:t>,</w:t>
      </w:r>
      <w:r w:rsidR="000F7128">
        <w:rPr>
          <w:rFonts w:ascii="Times Roman" w:hAnsi="Times Roman" w:cs="Times Roman"/>
          <w:color w:val="000000"/>
          <w:sz w:val="26"/>
          <w:szCs w:val="26"/>
        </w:rPr>
        <w:t xml:space="preserve"> precipitation</w:t>
      </w:r>
      <w:r w:rsidR="003C5473">
        <w:rPr>
          <w:rFonts w:ascii="Times Roman" w:hAnsi="Times Roman" w:cs="Times Roman"/>
          <w:color w:val="000000"/>
          <w:sz w:val="26"/>
          <w:szCs w:val="26"/>
        </w:rPr>
        <w:t xml:space="preserve"> (rainfall and/or antecedent dry days)</w:t>
      </w:r>
      <w:r w:rsidR="00DD7B51">
        <w:rPr>
          <w:rFonts w:ascii="Times Roman" w:hAnsi="Times Roman" w:cs="Times Roman"/>
          <w:color w:val="000000"/>
          <w:sz w:val="26"/>
          <w:szCs w:val="26"/>
        </w:rPr>
        <w:t xml:space="preserve">, and season (for COCs where a seasonal </w:t>
      </w:r>
      <w:r w:rsidR="00CC202C">
        <w:rPr>
          <w:rFonts w:ascii="Times Roman" w:hAnsi="Times Roman" w:cs="Times Roman"/>
          <w:color w:val="000000"/>
          <w:sz w:val="26"/>
          <w:szCs w:val="26"/>
        </w:rPr>
        <w:t>trend</w:t>
      </w:r>
      <w:r w:rsidR="00DD7B51">
        <w:rPr>
          <w:rFonts w:ascii="Times Roman" w:hAnsi="Times Roman" w:cs="Times Roman"/>
          <w:color w:val="000000"/>
          <w:sz w:val="26"/>
          <w:szCs w:val="26"/>
        </w:rPr>
        <w:t xml:space="preserve"> appeared </w:t>
      </w:r>
      <w:r w:rsidR="00CC202C">
        <w:rPr>
          <w:rFonts w:ascii="Times Roman" w:hAnsi="Times Roman" w:cs="Times Roman"/>
          <w:color w:val="000000"/>
          <w:sz w:val="26"/>
          <w:szCs w:val="26"/>
        </w:rPr>
        <w:t>in the data).</w:t>
      </w:r>
    </w:p>
    <w:p w14:paraId="016162F9" w14:textId="3C63DC5E" w:rsidR="00AD61D4" w:rsidRDefault="00AD61D4" w:rsidP="00AD61D4">
      <w:pPr>
        <w:pStyle w:val="ListParagraph"/>
        <w:widowControl w:val="0"/>
        <w:numPr>
          <w:ilvl w:val="0"/>
          <w:numId w:val="3"/>
        </w:numPr>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b/>
          <w:color w:val="000000"/>
          <w:sz w:val="26"/>
          <w:szCs w:val="26"/>
        </w:rPr>
        <w:t>L</w:t>
      </w:r>
      <w:r w:rsidR="00412099">
        <w:rPr>
          <w:rFonts w:ascii="Times Roman" w:hAnsi="Times Roman" w:cs="Times Roman"/>
          <w:b/>
          <w:color w:val="000000"/>
          <w:sz w:val="26"/>
          <w:szCs w:val="26"/>
        </w:rPr>
        <w:t xml:space="preserve">andscape Predictor Model: </w:t>
      </w:r>
      <w:r w:rsidR="00D50F1F">
        <w:rPr>
          <w:rFonts w:ascii="Times Roman" w:hAnsi="Times Roman" w:cs="Times Roman"/>
          <w:color w:val="000000"/>
          <w:sz w:val="26"/>
          <w:szCs w:val="26"/>
        </w:rPr>
        <w:t xml:space="preserve">COC concentration </w:t>
      </w:r>
      <w:r w:rsidR="003C5473">
        <w:rPr>
          <w:rFonts w:ascii="Times Roman" w:hAnsi="Times Roman" w:cs="Times Roman"/>
          <w:color w:val="000000"/>
          <w:sz w:val="26"/>
          <w:szCs w:val="26"/>
        </w:rPr>
        <w:t xml:space="preserve">is modeled as a </w:t>
      </w:r>
      <w:r w:rsidR="00412099">
        <w:rPr>
          <w:rFonts w:ascii="Times Roman" w:hAnsi="Times Roman" w:cs="Times Roman"/>
          <w:color w:val="000000"/>
          <w:sz w:val="26"/>
          <w:szCs w:val="26"/>
        </w:rPr>
        <w:t xml:space="preserve">linear mixed effects model, utilizing </w:t>
      </w:r>
      <w:r w:rsidR="00D50F1F">
        <w:rPr>
          <w:rFonts w:ascii="Times Roman" w:hAnsi="Times Roman" w:cs="Times Roman"/>
          <w:color w:val="000000"/>
          <w:sz w:val="26"/>
          <w:szCs w:val="26"/>
        </w:rPr>
        <w:t>up to three landscape p</w:t>
      </w:r>
      <w:r>
        <w:rPr>
          <w:rFonts w:ascii="Times Roman" w:hAnsi="Times Roman" w:cs="Times Roman"/>
          <w:color w:val="000000"/>
          <w:sz w:val="26"/>
          <w:szCs w:val="26"/>
        </w:rPr>
        <w:t>redictors, precipitation (rainfall and/or antecedent dry days), and season (for COCs where a seasonal trend appeared in the data).</w:t>
      </w:r>
    </w:p>
    <w:p w14:paraId="6EA18157" w14:textId="77777777" w:rsidR="008A647A" w:rsidRDefault="008A647A" w:rsidP="008A647A">
      <w:pPr>
        <w:widowControl w:val="0"/>
        <w:autoSpaceDE w:val="0"/>
        <w:autoSpaceDN w:val="0"/>
        <w:adjustRightInd w:val="0"/>
        <w:spacing w:after="240" w:line="300" w:lineRule="atLeast"/>
        <w:rPr>
          <w:rFonts w:ascii="Times Roman" w:hAnsi="Times Roman" w:cs="Times Roman"/>
          <w:color w:val="000000"/>
          <w:sz w:val="26"/>
          <w:szCs w:val="26"/>
        </w:rPr>
      </w:pPr>
    </w:p>
    <w:p w14:paraId="7C79A704" w14:textId="5A21D004" w:rsidR="00DB3DAD" w:rsidRDefault="00DB3DAD" w:rsidP="00DB3DAD">
      <w:pPr>
        <w:widowControl w:val="0"/>
        <w:autoSpaceDE w:val="0"/>
        <w:autoSpaceDN w:val="0"/>
        <w:adjustRightInd w:val="0"/>
        <w:spacing w:after="240" w:line="440" w:lineRule="atLeast"/>
        <w:rPr>
          <w:rFonts w:cs="Times Bold"/>
          <w:b/>
          <w:bCs/>
          <w:color w:val="000000"/>
          <w:sz w:val="36"/>
          <w:szCs w:val="36"/>
        </w:rPr>
      </w:pPr>
      <w:proofErr w:type="gramStart"/>
      <w:r w:rsidRPr="00E76DDF">
        <w:rPr>
          <w:rFonts w:cs="Times Bold"/>
          <w:b/>
          <w:bCs/>
          <w:color w:val="000000"/>
          <w:sz w:val="36"/>
          <w:szCs w:val="36"/>
        </w:rPr>
        <w:t>4.</w:t>
      </w:r>
      <w:r>
        <w:rPr>
          <w:rFonts w:cs="Times Bold"/>
          <w:b/>
          <w:bCs/>
          <w:color w:val="000000"/>
          <w:sz w:val="36"/>
          <w:szCs w:val="36"/>
        </w:rPr>
        <w:t>4  Results</w:t>
      </w:r>
      <w:proofErr w:type="gramEnd"/>
    </w:p>
    <w:p w14:paraId="62094E78" w14:textId="5DCF3060" w:rsidR="00DB3DAD" w:rsidRDefault="00DB3DAD" w:rsidP="00DB3DAD">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Results for each COC are provided below.</w:t>
      </w:r>
    </w:p>
    <w:p w14:paraId="1A1441EA" w14:textId="1D280886" w:rsidR="00DB3DAD" w:rsidRPr="00C31251" w:rsidRDefault="00DB3DAD" w:rsidP="00DB3DAD">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4</w:t>
      </w:r>
      <w:r w:rsidRPr="00C31251">
        <w:rPr>
          <w:rFonts w:cs="Times Bold"/>
          <w:b/>
          <w:bCs/>
          <w:color w:val="000000"/>
          <w:sz w:val="32"/>
          <w:szCs w:val="32"/>
        </w:rPr>
        <w:t>.</w:t>
      </w:r>
      <w:r>
        <w:rPr>
          <w:rFonts w:cs="Times Bold"/>
          <w:b/>
          <w:bCs/>
          <w:sz w:val="32"/>
          <w:szCs w:val="32"/>
        </w:rPr>
        <w:t>1</w:t>
      </w:r>
      <w:r w:rsidRPr="00015ADD">
        <w:rPr>
          <w:rFonts w:cs="Times Bold"/>
          <w:b/>
          <w:bCs/>
          <w:sz w:val="32"/>
          <w:szCs w:val="32"/>
        </w:rPr>
        <w:t xml:space="preserve">  </w:t>
      </w:r>
      <w:r>
        <w:rPr>
          <w:rFonts w:cs="Times Bold"/>
          <w:b/>
          <w:bCs/>
          <w:sz w:val="32"/>
          <w:szCs w:val="32"/>
        </w:rPr>
        <w:t>Copper</w:t>
      </w:r>
      <w:proofErr w:type="gramEnd"/>
      <w:r w:rsidRPr="00C31251">
        <w:rPr>
          <w:rFonts w:cs="Times Bold"/>
          <w:b/>
          <w:bCs/>
          <w:color w:val="000000"/>
          <w:sz w:val="32"/>
          <w:szCs w:val="32"/>
        </w:rPr>
        <w:t xml:space="preserve"> </w:t>
      </w:r>
    </w:p>
    <w:p w14:paraId="369FD933" w14:textId="0A803B11" w:rsidR="009E3F51" w:rsidRPr="009E3F51" w:rsidRDefault="00AF2069" w:rsidP="009E3F51">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color w:val="000000"/>
          <w:sz w:val="26"/>
          <w:szCs w:val="26"/>
        </w:rPr>
        <w:t xml:space="preserve">Based on linear models of </w:t>
      </w:r>
      <w:proofErr w:type="spellStart"/>
      <w:r w:rsidRPr="00AF2069">
        <w:rPr>
          <w:rFonts w:ascii="Times Roman" w:hAnsi="Times Roman" w:cs="Times Roman"/>
          <w:i/>
          <w:color w:val="000000"/>
          <w:sz w:val="26"/>
          <w:szCs w:val="26"/>
        </w:rPr>
        <w:t>ln</w:t>
      </w:r>
      <w:proofErr w:type="spellEnd"/>
      <w:r>
        <w:rPr>
          <w:rFonts w:ascii="Times Roman" w:hAnsi="Times Roman" w:cs="Times Roman"/>
          <w:color w:val="000000"/>
          <w:sz w:val="26"/>
          <w:szCs w:val="26"/>
        </w:rPr>
        <w:t>-transformed copper versus individual predictors, the s</w:t>
      </w:r>
      <w:r w:rsidR="009E3F51">
        <w:rPr>
          <w:rFonts w:ascii="Times Roman" w:hAnsi="Times Roman" w:cs="Times Roman"/>
          <w:color w:val="000000"/>
          <w:sz w:val="26"/>
          <w:szCs w:val="26"/>
        </w:rPr>
        <w:t xml:space="preserve">trong predictors </w:t>
      </w:r>
      <w:r>
        <w:rPr>
          <w:rFonts w:ascii="Times Roman" w:hAnsi="Times Roman" w:cs="Times Roman"/>
          <w:color w:val="000000"/>
          <w:sz w:val="26"/>
          <w:szCs w:val="26"/>
        </w:rPr>
        <w:t xml:space="preserve">identified </w:t>
      </w:r>
      <w:r w:rsidR="009E3F51">
        <w:rPr>
          <w:rFonts w:ascii="Times Roman" w:hAnsi="Times Roman" w:cs="Times Roman"/>
          <w:color w:val="000000"/>
          <w:sz w:val="26"/>
          <w:szCs w:val="26"/>
        </w:rPr>
        <w:t xml:space="preserve">for copper include: </w:t>
      </w:r>
      <w:proofErr w:type="spellStart"/>
      <w:r w:rsidR="00953422">
        <w:rPr>
          <w:rFonts w:ascii="Times Roman" w:hAnsi="Times Roman" w:cs="Times Roman"/>
          <w:color w:val="000000"/>
          <w:sz w:val="26"/>
          <w:szCs w:val="26"/>
        </w:rPr>
        <w:t>totRES</w:t>
      </w:r>
      <w:proofErr w:type="spellEnd"/>
      <w:r w:rsidR="00953422">
        <w:rPr>
          <w:rFonts w:ascii="Times Roman" w:hAnsi="Times Roman" w:cs="Times Roman"/>
          <w:color w:val="000000"/>
          <w:sz w:val="26"/>
          <w:szCs w:val="26"/>
        </w:rPr>
        <w:t xml:space="preserve">, </w:t>
      </w:r>
      <w:proofErr w:type="spellStart"/>
      <w:r w:rsidR="009E3F51" w:rsidRPr="009E3F51">
        <w:rPr>
          <w:rFonts w:ascii="Times Roman" w:hAnsi="Times Roman" w:cs="Times Roman"/>
          <w:color w:val="000000"/>
          <w:sz w:val="26"/>
          <w:szCs w:val="26"/>
        </w:rPr>
        <w:t>intURB</w:t>
      </w:r>
      <w:proofErr w:type="spellEnd"/>
      <w:r w:rsidR="009E3F51">
        <w:rPr>
          <w:rFonts w:ascii="Times Roman" w:hAnsi="Times Roman" w:cs="Times Roman"/>
          <w:color w:val="000000"/>
          <w:sz w:val="26"/>
          <w:szCs w:val="26"/>
        </w:rPr>
        <w:t xml:space="preserve">, </w:t>
      </w:r>
      <w:proofErr w:type="spellStart"/>
      <w:r w:rsidR="009E3F51" w:rsidRPr="009E3F51">
        <w:rPr>
          <w:rFonts w:ascii="Times Roman" w:hAnsi="Times Roman" w:cs="Times Roman"/>
          <w:color w:val="000000"/>
          <w:sz w:val="26"/>
          <w:szCs w:val="26"/>
        </w:rPr>
        <w:t>intURB_IN</w:t>
      </w:r>
      <w:r w:rsidR="009E3F51">
        <w:rPr>
          <w:rFonts w:ascii="Times Roman" w:hAnsi="Times Roman" w:cs="Times Roman"/>
          <w:color w:val="000000"/>
          <w:sz w:val="26"/>
          <w:szCs w:val="26"/>
        </w:rPr>
        <w:t>D</w:t>
      </w:r>
      <w:proofErr w:type="spellEnd"/>
      <w:r w:rsidR="009E3F51">
        <w:rPr>
          <w:rFonts w:ascii="Times Roman" w:hAnsi="Times Roman" w:cs="Times Roman"/>
          <w:color w:val="000000"/>
          <w:sz w:val="26"/>
          <w:szCs w:val="26"/>
        </w:rPr>
        <w:t>, gr</w:t>
      </w:r>
      <w:r w:rsidR="005D0A63">
        <w:rPr>
          <w:rFonts w:ascii="Times Roman" w:hAnsi="Times Roman" w:cs="Times Roman"/>
          <w:color w:val="000000"/>
          <w:sz w:val="26"/>
          <w:szCs w:val="26"/>
        </w:rPr>
        <w:t xml:space="preserve">ass, greenery, impervious, </w:t>
      </w:r>
      <w:proofErr w:type="spellStart"/>
      <w:r w:rsidR="009E3F51">
        <w:rPr>
          <w:rFonts w:ascii="Times Roman" w:hAnsi="Times Roman" w:cs="Times Roman"/>
          <w:color w:val="000000"/>
          <w:sz w:val="26"/>
          <w:szCs w:val="26"/>
        </w:rPr>
        <w:t>nodev</w:t>
      </w:r>
      <w:proofErr w:type="spellEnd"/>
      <w:r w:rsidR="009E3F51" w:rsidRPr="009E3F51">
        <w:rPr>
          <w:rFonts w:ascii="Times Roman" w:hAnsi="Times Roman" w:cs="Times Roman"/>
          <w:color w:val="000000"/>
          <w:sz w:val="26"/>
          <w:szCs w:val="26"/>
        </w:rPr>
        <w:t>,</w:t>
      </w:r>
      <w:r w:rsidR="009E3F51">
        <w:rPr>
          <w:rFonts w:ascii="Times Roman" w:hAnsi="Times Roman" w:cs="Times Roman"/>
          <w:color w:val="000000"/>
          <w:sz w:val="26"/>
          <w:szCs w:val="26"/>
        </w:rPr>
        <w:t xml:space="preserve"> </w:t>
      </w:r>
      <w:proofErr w:type="spellStart"/>
      <w:ins w:id="11" w:author="Eva Dusek Jennings" w:date="2022-02-18T10:25:00Z">
        <w:r w:rsidR="000A44FB">
          <w:rPr>
            <w:rFonts w:ascii="Times Roman" w:hAnsi="Times Roman" w:cs="Times Roman"/>
            <w:color w:val="000000"/>
            <w:sz w:val="26"/>
            <w:szCs w:val="26"/>
          </w:rPr>
          <w:t>sqrt_</w:t>
        </w:r>
      </w:ins>
      <w:r w:rsidR="009E3F51" w:rsidRPr="009E3F51">
        <w:rPr>
          <w:rFonts w:ascii="Times Roman" w:hAnsi="Times Roman" w:cs="Times Roman"/>
          <w:color w:val="000000"/>
          <w:sz w:val="26"/>
          <w:szCs w:val="26"/>
        </w:rPr>
        <w:t>traffic</w:t>
      </w:r>
      <w:proofErr w:type="spellEnd"/>
      <w:r w:rsidR="009E3F51">
        <w:rPr>
          <w:rFonts w:ascii="Times Roman" w:hAnsi="Times Roman" w:cs="Times Roman"/>
          <w:color w:val="000000"/>
          <w:sz w:val="26"/>
          <w:szCs w:val="26"/>
        </w:rPr>
        <w:t xml:space="preserve">, </w:t>
      </w:r>
      <w:proofErr w:type="spellStart"/>
      <w:r w:rsidR="009E3F51" w:rsidRPr="009E3F51">
        <w:rPr>
          <w:rFonts w:ascii="Times Roman" w:hAnsi="Times Roman" w:cs="Times Roman"/>
          <w:color w:val="000000"/>
          <w:sz w:val="26"/>
          <w:szCs w:val="26"/>
        </w:rPr>
        <w:t>sqrt_popn</w:t>
      </w:r>
      <w:proofErr w:type="spellEnd"/>
      <w:r w:rsidR="009E3F51">
        <w:rPr>
          <w:rFonts w:ascii="Times Roman" w:hAnsi="Times Roman" w:cs="Times Roman"/>
          <w:color w:val="000000"/>
          <w:sz w:val="26"/>
          <w:szCs w:val="26"/>
        </w:rPr>
        <w:t xml:space="preserve">, </w:t>
      </w:r>
      <w:r w:rsidR="009E3F51" w:rsidRPr="009E3F51">
        <w:rPr>
          <w:rFonts w:ascii="Times Roman" w:hAnsi="Times Roman" w:cs="Times Roman"/>
          <w:color w:val="000000"/>
          <w:sz w:val="26"/>
          <w:szCs w:val="26"/>
        </w:rPr>
        <w:t>pm25_na</w:t>
      </w:r>
      <w:r w:rsidR="009E3F51">
        <w:rPr>
          <w:rFonts w:ascii="Times Roman" w:hAnsi="Times Roman" w:cs="Times Roman"/>
          <w:color w:val="000000"/>
          <w:sz w:val="26"/>
          <w:szCs w:val="26"/>
        </w:rPr>
        <w:t>, sqrt_CO2_tot, sqrt_CO2_com, sqrt_CO2_road</w:t>
      </w:r>
      <w:r w:rsidR="009E3F51" w:rsidRPr="009E3F51">
        <w:rPr>
          <w:rFonts w:ascii="Times Roman" w:hAnsi="Times Roman" w:cs="Times Roman"/>
          <w:color w:val="000000"/>
          <w:sz w:val="26"/>
          <w:szCs w:val="26"/>
        </w:rPr>
        <w:t xml:space="preserve">, </w:t>
      </w:r>
      <w:r w:rsidR="005D0A63">
        <w:rPr>
          <w:rFonts w:ascii="Times Roman" w:hAnsi="Times Roman" w:cs="Times Roman"/>
          <w:color w:val="000000"/>
          <w:sz w:val="26"/>
          <w:szCs w:val="26"/>
        </w:rPr>
        <w:t xml:space="preserve">sqrt_CO2_nonroad, devAge2, </w:t>
      </w:r>
      <w:proofErr w:type="spellStart"/>
      <w:r w:rsidR="009E3F51">
        <w:rPr>
          <w:rFonts w:ascii="Times Roman" w:hAnsi="Times Roman" w:cs="Times Roman"/>
          <w:color w:val="000000"/>
          <w:sz w:val="26"/>
          <w:szCs w:val="26"/>
        </w:rPr>
        <w:t>roof_intURB_IND</w:t>
      </w:r>
      <w:proofErr w:type="spellEnd"/>
      <w:r>
        <w:rPr>
          <w:rFonts w:ascii="Times Roman" w:hAnsi="Times Roman" w:cs="Times Roman"/>
          <w:color w:val="000000"/>
          <w:sz w:val="26"/>
          <w:szCs w:val="26"/>
        </w:rPr>
        <w:t xml:space="preserve"> (Fig 4.</w:t>
      </w:r>
      <w:r w:rsidR="00F66A3F">
        <w:rPr>
          <w:rFonts w:ascii="Times Roman" w:hAnsi="Times Roman" w:cs="Times Roman"/>
          <w:color w:val="000000"/>
          <w:sz w:val="26"/>
          <w:szCs w:val="26"/>
        </w:rPr>
        <w:t>5</w:t>
      </w:r>
      <w:r>
        <w:rPr>
          <w:rFonts w:ascii="Times Roman" w:hAnsi="Times Roman" w:cs="Times Roman"/>
          <w:color w:val="000000"/>
          <w:sz w:val="26"/>
          <w:szCs w:val="26"/>
        </w:rPr>
        <w:t>)</w:t>
      </w:r>
      <w:r w:rsidR="009E3F51">
        <w:rPr>
          <w:rFonts w:ascii="Times Roman" w:hAnsi="Times Roman" w:cs="Times Roman"/>
          <w:color w:val="000000"/>
          <w:sz w:val="26"/>
          <w:szCs w:val="26"/>
        </w:rPr>
        <w:t>.</w:t>
      </w:r>
    </w:p>
    <w:p w14:paraId="2D5C3AF1" w14:textId="668D5A65" w:rsidR="009E3F51" w:rsidRPr="009E3F51" w:rsidRDefault="005214EA" w:rsidP="009E3F51">
      <w:pPr>
        <w:widowControl w:val="0"/>
        <w:autoSpaceDE w:val="0"/>
        <w:autoSpaceDN w:val="0"/>
        <w:adjustRightInd w:val="0"/>
        <w:spacing w:after="240" w:line="300" w:lineRule="atLeast"/>
        <w:rPr>
          <w:rFonts w:ascii="Times Roman" w:hAnsi="Times Roman" w:cs="Times Roman"/>
          <w:color w:val="000000"/>
          <w:sz w:val="26"/>
          <w:szCs w:val="26"/>
        </w:rPr>
      </w:pPr>
      <w:del w:id="12" w:author="Eva Dusek Jennings" w:date="2022-02-18T10:25:00Z">
        <w:r w:rsidDel="00F15F7C">
          <w:rPr>
            <w:rFonts w:ascii="Times Roman" w:hAnsi="Times Roman" w:cs="Times Roman"/>
            <w:noProof/>
            <w:color w:val="000000"/>
            <w:sz w:val="26"/>
            <w:szCs w:val="26"/>
          </w:rPr>
          <w:drawing>
            <wp:inline distT="0" distB="0" distL="0" distR="0" wp14:anchorId="49CA20B2" wp14:editId="5C55E671">
              <wp:extent cx="5486400" cy="4112605"/>
              <wp:effectExtent l="0" t="0" r="0" b="254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12605"/>
                      </a:xfrm>
                      <a:prstGeom prst="rect">
                        <a:avLst/>
                      </a:prstGeom>
                      <a:noFill/>
                      <a:ln>
                        <a:noFill/>
                      </a:ln>
                    </pic:spPr>
                  </pic:pic>
                </a:graphicData>
              </a:graphic>
            </wp:inline>
          </w:drawing>
        </w:r>
      </w:del>
      <w:ins w:id="13" w:author="Eva Dusek Jennings" w:date="2022-02-18T10:25:00Z">
        <w:r w:rsidR="00F15F7C" w:rsidRPr="00F15F7C">
          <w:t xml:space="preserve"> </w:t>
        </w:r>
        <w:r w:rsidR="00F15F7C">
          <w:rPr>
            <w:rFonts w:ascii="Times Roman" w:hAnsi="Times Roman" w:cs="Times Roman"/>
            <w:noProof/>
            <w:color w:val="000000"/>
            <w:sz w:val="26"/>
            <w:szCs w:val="26"/>
          </w:rPr>
          <w:drawing>
            <wp:inline distT="0" distB="0" distL="0" distR="0" wp14:anchorId="0A9A7BA4" wp14:editId="1A74CBB7">
              <wp:extent cx="5486400" cy="411260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12605"/>
                      </a:xfrm>
                      <a:prstGeom prst="rect">
                        <a:avLst/>
                      </a:prstGeom>
                      <a:noFill/>
                      <a:ln>
                        <a:noFill/>
                      </a:ln>
                    </pic:spPr>
                  </pic:pic>
                </a:graphicData>
              </a:graphic>
            </wp:inline>
          </w:drawing>
        </w:r>
      </w:ins>
    </w:p>
    <w:p w14:paraId="71A6BDD5" w14:textId="17623979" w:rsidR="00DB3DAD" w:rsidRPr="00D03419" w:rsidRDefault="009D7119" w:rsidP="00DB3DAD">
      <w:pPr>
        <w:widowControl w:val="0"/>
        <w:autoSpaceDE w:val="0"/>
        <w:autoSpaceDN w:val="0"/>
        <w:adjustRightInd w:val="0"/>
        <w:spacing w:after="240" w:line="300" w:lineRule="atLeast"/>
        <w:rPr>
          <w:rFonts w:cs="Times Roman"/>
          <w:color w:val="000000"/>
          <w:sz w:val="26"/>
          <w:szCs w:val="26"/>
        </w:rPr>
      </w:pPr>
      <w:r w:rsidRPr="00F754C1">
        <w:rPr>
          <w:rFonts w:cs="Times Roman"/>
          <w:b/>
          <w:color w:val="000000"/>
          <w:sz w:val="26"/>
          <w:szCs w:val="26"/>
        </w:rPr>
        <w:t>Fig</w:t>
      </w:r>
      <w:r w:rsidR="00F754C1" w:rsidRPr="00F754C1">
        <w:rPr>
          <w:rFonts w:cs="Times Roman"/>
          <w:b/>
          <w:color w:val="000000"/>
          <w:sz w:val="26"/>
          <w:szCs w:val="26"/>
        </w:rPr>
        <w:t xml:space="preserve">ure </w:t>
      </w:r>
      <w:proofErr w:type="gramStart"/>
      <w:r w:rsidR="00F754C1" w:rsidRPr="00F754C1">
        <w:rPr>
          <w:rFonts w:cs="Times Roman"/>
          <w:b/>
          <w:color w:val="000000"/>
          <w:sz w:val="26"/>
          <w:szCs w:val="26"/>
        </w:rPr>
        <w:t>4.5</w:t>
      </w:r>
      <w:r w:rsidRPr="00D03419">
        <w:rPr>
          <w:rFonts w:cs="Times Roman"/>
          <w:color w:val="000000"/>
          <w:sz w:val="26"/>
          <w:szCs w:val="26"/>
        </w:rPr>
        <w:t xml:space="preserve">  Strong</w:t>
      </w:r>
      <w:proofErr w:type="gramEnd"/>
      <w:r w:rsidRPr="00D03419">
        <w:rPr>
          <w:rFonts w:cs="Times Roman"/>
          <w:color w:val="000000"/>
          <w:sz w:val="26"/>
          <w:szCs w:val="26"/>
        </w:rPr>
        <w:t xml:space="preserve"> predictors for copper, showing linear model fit (blue line) for the relationship between </w:t>
      </w:r>
      <w:proofErr w:type="spellStart"/>
      <w:r w:rsidRPr="00D03419">
        <w:rPr>
          <w:rFonts w:cs="Times Roman"/>
          <w:i/>
          <w:color w:val="000000"/>
          <w:sz w:val="26"/>
          <w:szCs w:val="26"/>
        </w:rPr>
        <w:t>ln</w:t>
      </w:r>
      <w:proofErr w:type="spellEnd"/>
      <w:r w:rsidRPr="00D03419">
        <w:rPr>
          <w:rFonts w:cs="Times Roman"/>
          <w:color w:val="000000"/>
          <w:sz w:val="26"/>
          <w:szCs w:val="26"/>
        </w:rPr>
        <w:t>-transformed copper concentration and each predictor in turn.</w:t>
      </w:r>
    </w:p>
    <w:p w14:paraId="2E3E3986" w14:textId="4119EB14" w:rsidR="005214EA" w:rsidRPr="00D03419" w:rsidRDefault="00E71F7E" w:rsidP="00DB3DAD">
      <w:pPr>
        <w:widowControl w:val="0"/>
        <w:autoSpaceDE w:val="0"/>
        <w:autoSpaceDN w:val="0"/>
        <w:adjustRightInd w:val="0"/>
        <w:spacing w:after="240" w:line="300" w:lineRule="atLeast"/>
        <w:rPr>
          <w:rFonts w:cs="Times Roman"/>
          <w:color w:val="000000"/>
          <w:sz w:val="26"/>
          <w:szCs w:val="26"/>
        </w:rPr>
      </w:pPr>
      <w:r w:rsidRPr="00D03419">
        <w:rPr>
          <w:rFonts w:cs="Times Roman"/>
          <w:color w:val="000000"/>
          <w:sz w:val="26"/>
          <w:szCs w:val="26"/>
        </w:rPr>
        <w:t xml:space="preserve">The precipitation </w:t>
      </w:r>
      <w:r w:rsidR="00F50093" w:rsidRPr="00D03419">
        <w:rPr>
          <w:rFonts w:cs="Times Roman"/>
          <w:color w:val="000000"/>
          <w:sz w:val="26"/>
          <w:szCs w:val="26"/>
        </w:rPr>
        <w:t>predictor</w:t>
      </w:r>
      <w:r w:rsidRPr="00D03419">
        <w:rPr>
          <w:rFonts w:cs="Times Roman"/>
          <w:color w:val="000000"/>
          <w:sz w:val="26"/>
          <w:szCs w:val="26"/>
        </w:rPr>
        <w:t xml:space="preserve"> used for copper was 21-day cumulative precipitation.</w:t>
      </w:r>
      <w:r w:rsidR="00F50093" w:rsidRPr="00D03419">
        <w:rPr>
          <w:rFonts w:cs="Times Roman"/>
          <w:color w:val="000000"/>
          <w:sz w:val="26"/>
          <w:szCs w:val="26"/>
        </w:rPr>
        <w:t xml:space="preserve">  In addition, evidence of higher copper concentrations during summer </w:t>
      </w:r>
      <w:r w:rsidR="00953422">
        <w:rPr>
          <w:rFonts w:cs="Times Roman"/>
          <w:color w:val="000000"/>
          <w:sz w:val="26"/>
          <w:szCs w:val="26"/>
        </w:rPr>
        <w:t>led</w:t>
      </w:r>
      <w:r w:rsidR="00953422" w:rsidRPr="00D03419">
        <w:rPr>
          <w:rFonts w:cs="Times Roman"/>
          <w:color w:val="000000"/>
          <w:sz w:val="26"/>
          <w:szCs w:val="26"/>
        </w:rPr>
        <w:t xml:space="preserve"> </w:t>
      </w:r>
      <w:r w:rsidR="00F50093" w:rsidRPr="00D03419">
        <w:rPr>
          <w:rFonts w:cs="Times Roman"/>
          <w:color w:val="000000"/>
          <w:sz w:val="26"/>
          <w:szCs w:val="26"/>
        </w:rPr>
        <w:t xml:space="preserve">us to add </w:t>
      </w:r>
      <w:r w:rsidR="00F50093" w:rsidRPr="00D03419">
        <w:rPr>
          <w:rFonts w:cs="Times Roman"/>
          <w:i/>
          <w:color w:val="000000"/>
          <w:sz w:val="26"/>
          <w:szCs w:val="26"/>
        </w:rPr>
        <w:t>summer</w:t>
      </w:r>
      <w:r w:rsidR="00F50093" w:rsidRPr="00D03419">
        <w:rPr>
          <w:rFonts w:cs="Times Roman"/>
          <w:color w:val="000000"/>
          <w:sz w:val="26"/>
          <w:szCs w:val="26"/>
        </w:rPr>
        <w:t xml:space="preserve"> as a </w:t>
      </w:r>
      <w:r w:rsidR="009219E7" w:rsidRPr="00D03419">
        <w:rPr>
          <w:rFonts w:cs="Times Roman"/>
          <w:color w:val="000000"/>
          <w:sz w:val="26"/>
          <w:szCs w:val="26"/>
        </w:rPr>
        <w:t xml:space="preserve">categorical </w:t>
      </w:r>
      <w:r w:rsidR="00F50093" w:rsidRPr="00D03419">
        <w:rPr>
          <w:rFonts w:cs="Times Roman"/>
          <w:color w:val="000000"/>
          <w:sz w:val="26"/>
          <w:szCs w:val="26"/>
        </w:rPr>
        <w:t xml:space="preserve">predictor to the copper model (where </w:t>
      </w:r>
      <w:r w:rsidR="00F50093" w:rsidRPr="00D03419">
        <w:rPr>
          <w:rFonts w:cs="Times Roman"/>
          <w:i/>
          <w:color w:val="000000"/>
          <w:sz w:val="26"/>
          <w:szCs w:val="26"/>
        </w:rPr>
        <w:t>summer</w:t>
      </w:r>
      <w:r w:rsidR="00F50093" w:rsidRPr="00D03419">
        <w:rPr>
          <w:rFonts w:cs="Times Roman"/>
          <w:color w:val="000000"/>
          <w:sz w:val="26"/>
          <w:szCs w:val="26"/>
        </w:rPr>
        <w:t xml:space="preserve"> = 1 during July, August, September, and </w:t>
      </w:r>
      <w:r w:rsidR="00F50093" w:rsidRPr="00D03419">
        <w:rPr>
          <w:rFonts w:cs="Times Roman"/>
          <w:i/>
          <w:color w:val="000000"/>
          <w:sz w:val="26"/>
          <w:szCs w:val="26"/>
        </w:rPr>
        <w:t>summer</w:t>
      </w:r>
      <w:r w:rsidR="00F50093" w:rsidRPr="00D03419">
        <w:rPr>
          <w:rFonts w:cs="Times Roman"/>
          <w:color w:val="000000"/>
          <w:sz w:val="26"/>
          <w:szCs w:val="26"/>
        </w:rPr>
        <w:t xml:space="preserve"> = 0 for all other months).  </w:t>
      </w:r>
    </w:p>
    <w:p w14:paraId="3C097DDF" w14:textId="2FDE3AA5" w:rsidR="000D6BDA" w:rsidRPr="00D03419" w:rsidRDefault="009219E7" w:rsidP="000D6BDA">
      <w:pPr>
        <w:widowControl w:val="0"/>
        <w:autoSpaceDE w:val="0"/>
        <w:autoSpaceDN w:val="0"/>
        <w:adjustRightInd w:val="0"/>
        <w:spacing w:after="240" w:line="300" w:lineRule="atLeast"/>
        <w:rPr>
          <w:ins w:id="14" w:author="Eva Dusek Jennings" w:date="2022-02-18T11:37:00Z"/>
          <w:rFonts w:cs="Times Roman"/>
          <w:color w:val="000000"/>
          <w:sz w:val="26"/>
          <w:szCs w:val="26"/>
        </w:rPr>
      </w:pPr>
      <w:r w:rsidRPr="00D03419">
        <w:rPr>
          <w:rFonts w:cs="Times Roman"/>
          <w:color w:val="000000"/>
          <w:sz w:val="26"/>
          <w:szCs w:val="26"/>
        </w:rPr>
        <w:t>Residuals plotted against fitted values showe</w:t>
      </w:r>
      <w:r w:rsidR="00D04372" w:rsidRPr="00D03419">
        <w:rPr>
          <w:rFonts w:cs="Times Roman"/>
          <w:color w:val="000000"/>
          <w:sz w:val="26"/>
          <w:szCs w:val="26"/>
        </w:rPr>
        <w:t>d signs of slight heterogeneity (Fig 4.6</w:t>
      </w:r>
      <w:r w:rsidR="001A2A44">
        <w:rPr>
          <w:rFonts w:cs="Times Roman"/>
          <w:color w:val="000000"/>
          <w:sz w:val="26"/>
          <w:szCs w:val="26"/>
        </w:rPr>
        <w:t>, left plot</w:t>
      </w:r>
      <w:r w:rsidR="00D04372" w:rsidRPr="00D03419">
        <w:rPr>
          <w:rFonts w:cs="Times Roman"/>
          <w:color w:val="000000"/>
          <w:sz w:val="26"/>
          <w:szCs w:val="26"/>
        </w:rPr>
        <w:t xml:space="preserve">). </w:t>
      </w:r>
      <w:del w:id="15" w:author="Eva Dusek Jennings" w:date="2022-02-18T11:37:00Z">
        <w:r w:rsidR="00D04372" w:rsidRPr="00D03419" w:rsidDel="000D6BDA">
          <w:rPr>
            <w:rFonts w:cs="Times Roman"/>
            <w:color w:val="000000"/>
            <w:sz w:val="26"/>
            <w:szCs w:val="26"/>
          </w:rPr>
          <w:delText xml:space="preserve"> </w:delText>
        </w:r>
      </w:del>
      <w:ins w:id="16" w:author="Eva Dusek Jennings" w:date="2022-02-18T11:37:00Z">
        <w:r w:rsidR="000D6BDA">
          <w:rPr>
            <w:rFonts w:cs="Times Roman"/>
            <w:color w:val="000000"/>
            <w:sz w:val="26"/>
            <w:szCs w:val="26"/>
          </w:rPr>
          <w:t xml:space="preserve"> </w:t>
        </w:r>
        <w:r w:rsidR="000D6BDA" w:rsidRPr="00D03419">
          <w:rPr>
            <w:rFonts w:cs="Times Roman"/>
            <w:color w:val="000000"/>
            <w:sz w:val="26"/>
            <w:szCs w:val="26"/>
          </w:rPr>
          <w:t xml:space="preserve">Of the variance structures tested, the best fit </w:t>
        </w:r>
        <w:r w:rsidR="000D6BDA">
          <w:rPr>
            <w:rFonts w:cs="Times Roman"/>
            <w:color w:val="000000"/>
            <w:sz w:val="26"/>
            <w:szCs w:val="26"/>
          </w:rPr>
          <w:t>allows</w:t>
        </w:r>
        <w:r w:rsidR="000D6BDA" w:rsidRPr="00D03419">
          <w:rPr>
            <w:rFonts w:cs="Times Roman"/>
            <w:color w:val="000000"/>
            <w:sz w:val="26"/>
            <w:szCs w:val="26"/>
          </w:rPr>
          <w:t xml:space="preserve"> residual variation </w:t>
        </w:r>
        <w:r w:rsidR="000D6BDA">
          <w:rPr>
            <w:rFonts w:cs="Times Roman"/>
            <w:color w:val="000000"/>
            <w:sz w:val="26"/>
            <w:szCs w:val="26"/>
          </w:rPr>
          <w:t>to differ</w:t>
        </w:r>
        <w:r w:rsidR="000D6BDA" w:rsidRPr="00D03419">
          <w:rPr>
            <w:rFonts w:cs="Times Roman"/>
            <w:color w:val="000000"/>
            <w:sz w:val="26"/>
            <w:szCs w:val="26"/>
          </w:rPr>
          <w:t xml:space="preserve"> by agency </w:t>
        </w:r>
        <w:r w:rsidR="000D6BDA" w:rsidRPr="00D03419">
          <w:rPr>
            <w:rFonts w:cs="Times Roman"/>
            <w:i/>
            <w:color w:val="000000"/>
            <w:sz w:val="26"/>
            <w:szCs w:val="26"/>
          </w:rPr>
          <w:t>j</w:t>
        </w:r>
        <w:r w:rsidR="000D6BDA" w:rsidRPr="00D03419">
          <w:rPr>
            <w:rFonts w:cs="Times Roman"/>
            <w:color w:val="000000"/>
            <w:sz w:val="26"/>
            <w:szCs w:val="26"/>
          </w:rPr>
          <w:t xml:space="preserve">.  </w:t>
        </w:r>
      </w:ins>
    </w:p>
    <w:p w14:paraId="532EAABE" w14:textId="77777777" w:rsidR="000D6BDA" w:rsidRPr="00A138C8" w:rsidRDefault="000D6BDA" w:rsidP="000D6BDA">
      <w:pPr>
        <w:widowControl w:val="0"/>
        <w:autoSpaceDE w:val="0"/>
        <w:autoSpaceDN w:val="0"/>
        <w:adjustRightInd w:val="0"/>
        <w:spacing w:after="240" w:line="300" w:lineRule="atLeast"/>
        <w:ind w:left="720" w:firstLine="720"/>
        <w:rPr>
          <w:ins w:id="17" w:author="Eva Dusek Jennings" w:date="2022-02-18T11:37:00Z"/>
          <w:rFonts w:cs="Times Roman"/>
          <w:color w:val="000000"/>
          <w:sz w:val="28"/>
          <w:szCs w:val="28"/>
        </w:rPr>
      </w:pPr>
      <w:proofErr w:type="spellStart"/>
      <w:proofErr w:type="gramStart"/>
      <w:ins w:id="18" w:author="Eva Dusek Jennings" w:date="2022-02-18T11:37:00Z">
        <w:r w:rsidRPr="00A138C8">
          <w:rPr>
            <w:rFonts w:cs="Times Roman"/>
            <w:color w:val="000000"/>
            <w:sz w:val="28"/>
            <w:szCs w:val="28"/>
          </w:rPr>
          <w:t>var</w:t>
        </w:r>
        <w:proofErr w:type="spellEnd"/>
        <w:proofErr w:type="gramEnd"/>
        <w:r w:rsidRPr="00A138C8">
          <w:rPr>
            <w:rFonts w:cs="Times Roman"/>
            <w:color w:val="000000"/>
            <w:sz w:val="28"/>
            <w:szCs w:val="28"/>
          </w:rPr>
          <w:t>(</w:t>
        </w:r>
        <w:proofErr w:type="spellStart"/>
        <w:r w:rsidRPr="00A138C8">
          <w:rPr>
            <w:rFonts w:cs="Times Roman"/>
            <w:i/>
            <w:iCs/>
            <w:color w:val="000000"/>
            <w:sz w:val="28"/>
            <w:szCs w:val="28"/>
          </w:rPr>
          <w:t>ε</w:t>
        </w:r>
        <w:r>
          <w:rPr>
            <w:rFonts w:cs="Times Roman"/>
            <w:i/>
            <w:iCs/>
            <w:color w:val="000000"/>
            <w:sz w:val="28"/>
            <w:szCs w:val="28"/>
            <w:vertAlign w:val="subscript"/>
          </w:rPr>
          <w:t>j</w:t>
        </w:r>
        <w:proofErr w:type="spellEnd"/>
        <w:r w:rsidRPr="00A138C8">
          <w:rPr>
            <w:rFonts w:cs="Times Roman"/>
            <w:color w:val="000000"/>
            <w:sz w:val="28"/>
            <w:szCs w:val="28"/>
          </w:rPr>
          <w:t xml:space="preserve">) = </w:t>
        </w:r>
        <w:r w:rsidRPr="00A138C8">
          <w:rPr>
            <w:rFonts w:cs="Times Roman"/>
            <w:color w:val="000000"/>
            <w:sz w:val="28"/>
            <w:szCs w:val="28"/>
            <w:lang w:val="mr-IN"/>
          </w:rPr>
          <w:t>σ</w:t>
        </w:r>
        <w:r w:rsidRPr="00A138C8">
          <w:rPr>
            <w:rFonts w:cs="Times Roman"/>
            <w:color w:val="000000"/>
            <w:sz w:val="28"/>
            <w:szCs w:val="28"/>
            <w:vertAlign w:val="superscript"/>
          </w:rPr>
          <w:t>2</w:t>
        </w:r>
        <w:r w:rsidRPr="00A138C8">
          <w:rPr>
            <w:rFonts w:cs="Times Roman"/>
            <w:color w:val="000000"/>
            <w:sz w:val="28"/>
            <w:szCs w:val="28"/>
            <w:vertAlign w:val="subscript"/>
          </w:rPr>
          <w:t>j</w:t>
        </w:r>
      </w:ins>
    </w:p>
    <w:p w14:paraId="2EABC689" w14:textId="349ABB3D" w:rsidR="00956DB5" w:rsidRPr="00D03419" w:rsidDel="000D6BDA" w:rsidRDefault="00D04372" w:rsidP="000D6BDA">
      <w:pPr>
        <w:widowControl w:val="0"/>
        <w:autoSpaceDE w:val="0"/>
        <w:autoSpaceDN w:val="0"/>
        <w:adjustRightInd w:val="0"/>
        <w:spacing w:after="240" w:line="300" w:lineRule="atLeast"/>
        <w:rPr>
          <w:del w:id="19" w:author="Eva Dusek Jennings" w:date="2022-02-18T11:38:00Z"/>
          <w:rFonts w:cs="Times Roman"/>
          <w:color w:val="000000"/>
          <w:sz w:val="26"/>
          <w:szCs w:val="26"/>
        </w:rPr>
        <w:pPrChange w:id="20" w:author="Eva Dusek Jennings" w:date="2022-02-18T11:38:00Z">
          <w:pPr>
            <w:widowControl w:val="0"/>
            <w:autoSpaceDE w:val="0"/>
            <w:autoSpaceDN w:val="0"/>
            <w:adjustRightInd w:val="0"/>
            <w:spacing w:after="240" w:line="300" w:lineRule="atLeast"/>
          </w:pPr>
        </w:pPrChange>
      </w:pPr>
      <w:del w:id="21" w:author="Eva Dusek Jennings" w:date="2022-02-18T11:38:00Z">
        <w:r w:rsidRPr="00D03419" w:rsidDel="000D6BDA">
          <w:rPr>
            <w:rFonts w:cs="Times Roman"/>
            <w:color w:val="000000"/>
            <w:sz w:val="26"/>
            <w:szCs w:val="26"/>
          </w:rPr>
          <w:delText>Of the variance structures tested,</w:delText>
        </w:r>
        <w:r w:rsidR="00853A42" w:rsidRPr="00D03419" w:rsidDel="000D6BDA">
          <w:rPr>
            <w:rFonts w:cs="Times Roman"/>
            <w:color w:val="000000"/>
            <w:sz w:val="26"/>
            <w:szCs w:val="26"/>
          </w:rPr>
          <w:delText xml:space="preserve"> the best fit was for a combination of</w:delText>
        </w:r>
        <w:r w:rsidRPr="00D03419" w:rsidDel="000D6BDA">
          <w:rPr>
            <w:rFonts w:cs="Times Roman"/>
            <w:color w:val="000000"/>
            <w:sz w:val="26"/>
            <w:szCs w:val="26"/>
          </w:rPr>
          <w:delText xml:space="preserve"> </w:delText>
        </w:r>
        <w:r w:rsidR="00853A42" w:rsidRPr="00D03419" w:rsidDel="000D6BDA">
          <w:rPr>
            <w:rFonts w:cs="Times Roman"/>
            <w:color w:val="000000"/>
            <w:sz w:val="26"/>
            <w:szCs w:val="26"/>
          </w:rPr>
          <w:delText xml:space="preserve">two </w:delText>
        </w:r>
        <w:r w:rsidRPr="00D03419" w:rsidDel="000D6BDA">
          <w:rPr>
            <w:rFonts w:cs="Times Roman"/>
            <w:color w:val="000000"/>
            <w:sz w:val="26"/>
            <w:szCs w:val="26"/>
          </w:rPr>
          <w:delText>variance structure</w:delText>
        </w:r>
        <w:r w:rsidR="00853A42" w:rsidRPr="00D03419" w:rsidDel="000D6BDA">
          <w:rPr>
            <w:rFonts w:cs="Times Roman"/>
            <w:color w:val="000000"/>
            <w:sz w:val="26"/>
            <w:szCs w:val="26"/>
          </w:rPr>
          <w:delText>s</w:delText>
        </w:r>
        <w:r w:rsidR="00956DB5" w:rsidRPr="00D03419" w:rsidDel="000D6BDA">
          <w:rPr>
            <w:rFonts w:cs="Times Roman"/>
            <w:color w:val="000000"/>
            <w:sz w:val="26"/>
            <w:szCs w:val="26"/>
          </w:rPr>
          <w:delText>, where residual variation differs by agency</w:delText>
        </w:r>
        <w:r w:rsidR="00D03419" w:rsidRPr="00D03419" w:rsidDel="000D6BDA">
          <w:rPr>
            <w:rFonts w:cs="Times Roman"/>
            <w:color w:val="000000"/>
            <w:sz w:val="26"/>
            <w:szCs w:val="26"/>
          </w:rPr>
          <w:delText xml:space="preserve"> </w:delText>
        </w:r>
        <w:r w:rsidR="00D03419" w:rsidRPr="00D03419" w:rsidDel="000D6BDA">
          <w:rPr>
            <w:rFonts w:cs="Times Roman"/>
            <w:i/>
            <w:color w:val="000000"/>
            <w:sz w:val="26"/>
            <w:szCs w:val="26"/>
          </w:rPr>
          <w:delText>j</w:delText>
        </w:r>
        <w:r w:rsidR="00956DB5" w:rsidRPr="00D03419" w:rsidDel="000D6BDA">
          <w:rPr>
            <w:rFonts w:cs="Times Roman"/>
            <w:color w:val="000000"/>
            <w:sz w:val="26"/>
            <w:szCs w:val="26"/>
          </w:rPr>
          <w:delText>, and also by rainfall</w:delText>
        </w:r>
        <w:r w:rsidR="00D03419" w:rsidRPr="00D03419" w:rsidDel="000D6BDA">
          <w:rPr>
            <w:rFonts w:cs="Times Roman"/>
            <w:color w:val="000000"/>
            <w:sz w:val="26"/>
            <w:szCs w:val="26"/>
          </w:rPr>
          <w:delText xml:space="preserve"> at each location </w:delText>
        </w:r>
        <w:r w:rsidR="00D03419" w:rsidRPr="00D03419" w:rsidDel="000D6BDA">
          <w:rPr>
            <w:rFonts w:cs="Times Roman"/>
            <w:i/>
            <w:color w:val="000000"/>
            <w:sz w:val="26"/>
            <w:szCs w:val="26"/>
          </w:rPr>
          <w:delText>i</w:delText>
        </w:r>
        <w:r w:rsidR="00D03419" w:rsidRPr="00D03419" w:rsidDel="000D6BDA">
          <w:rPr>
            <w:rFonts w:cs="Times Roman"/>
            <w:color w:val="000000"/>
            <w:sz w:val="26"/>
            <w:szCs w:val="26"/>
          </w:rPr>
          <w:delText xml:space="preserve"> and date </w:delText>
        </w:r>
        <w:r w:rsidR="00D03419" w:rsidRPr="00D03419" w:rsidDel="000D6BDA">
          <w:rPr>
            <w:rFonts w:cs="Times Roman"/>
            <w:i/>
            <w:color w:val="000000"/>
            <w:sz w:val="26"/>
            <w:szCs w:val="26"/>
          </w:rPr>
          <w:delText>k</w:delText>
        </w:r>
        <w:r w:rsidR="00D03419" w:rsidRPr="00D03419" w:rsidDel="000D6BDA">
          <w:rPr>
            <w:rFonts w:cs="Times Roman"/>
            <w:color w:val="000000"/>
            <w:sz w:val="26"/>
            <w:szCs w:val="26"/>
          </w:rPr>
          <w:delText>.  Parameters δ</w:delText>
        </w:r>
        <w:r w:rsidR="00D03419" w:rsidRPr="00D03419" w:rsidDel="000D6BDA">
          <w:rPr>
            <w:rFonts w:cs="Times Roman"/>
            <w:color w:val="000000"/>
            <w:sz w:val="26"/>
            <w:szCs w:val="26"/>
            <w:vertAlign w:val="subscript"/>
          </w:rPr>
          <w:delText>1</w:delText>
        </w:r>
        <w:r w:rsidR="00D03419" w:rsidRPr="00D03419" w:rsidDel="000D6BDA">
          <w:rPr>
            <w:rFonts w:cs="Times Roman"/>
            <w:color w:val="000000"/>
            <w:sz w:val="26"/>
            <w:szCs w:val="26"/>
          </w:rPr>
          <w:delText xml:space="preserve"> and δ</w:delText>
        </w:r>
        <w:r w:rsidR="00D03419" w:rsidRPr="00D03419" w:rsidDel="000D6BDA">
          <w:rPr>
            <w:rFonts w:cs="Times Roman"/>
            <w:color w:val="000000"/>
            <w:sz w:val="26"/>
            <w:szCs w:val="26"/>
            <w:vertAlign w:val="subscript"/>
          </w:rPr>
          <w:delText>2</w:delText>
        </w:r>
        <w:r w:rsidR="00D03419" w:rsidRPr="00D03419" w:rsidDel="000D6BDA">
          <w:rPr>
            <w:rFonts w:cs="Times Roman"/>
            <w:color w:val="000000"/>
            <w:sz w:val="26"/>
            <w:szCs w:val="26"/>
          </w:rPr>
          <w:delText xml:space="preserve"> are estimated by the model.  </w:delText>
        </w:r>
      </w:del>
    </w:p>
    <w:p w14:paraId="606DDC0B" w14:textId="4B606A09" w:rsidR="00853A42" w:rsidDel="000D6BDA" w:rsidRDefault="00243F1C" w:rsidP="000D6BDA">
      <w:pPr>
        <w:widowControl w:val="0"/>
        <w:autoSpaceDE w:val="0"/>
        <w:autoSpaceDN w:val="0"/>
        <w:adjustRightInd w:val="0"/>
        <w:spacing w:after="240" w:line="300" w:lineRule="atLeast"/>
        <w:ind w:left="720"/>
        <w:rPr>
          <w:del w:id="22" w:author="Eva Dusek Jennings" w:date="2022-02-18T11:38:00Z"/>
          <w:rFonts w:cs="Times Roman"/>
          <w:color w:val="000000"/>
          <w:sz w:val="28"/>
          <w:szCs w:val="28"/>
        </w:rPr>
        <w:pPrChange w:id="23" w:author="Eva Dusek Jennings" w:date="2022-02-18T11:38:00Z">
          <w:pPr>
            <w:widowControl w:val="0"/>
            <w:autoSpaceDE w:val="0"/>
            <w:autoSpaceDN w:val="0"/>
            <w:adjustRightInd w:val="0"/>
            <w:spacing w:after="240" w:line="300" w:lineRule="atLeast"/>
            <w:ind w:left="720" w:firstLine="720"/>
          </w:pPr>
        </w:pPrChange>
      </w:pPr>
      <w:del w:id="24" w:author="Eva Dusek Jennings" w:date="2022-02-18T11:38:00Z">
        <w:r w:rsidRPr="00D03419" w:rsidDel="000D6BDA">
          <w:rPr>
            <w:rFonts w:cs="Times Roman"/>
            <w:color w:val="000000"/>
            <w:sz w:val="28"/>
            <w:szCs w:val="28"/>
          </w:rPr>
          <w:delText>var(</w:delText>
        </w:r>
        <w:r w:rsidRPr="00D03419" w:rsidDel="000D6BDA">
          <w:rPr>
            <w:rFonts w:cs="Times Roman"/>
            <w:i/>
            <w:iCs/>
            <w:color w:val="000000"/>
            <w:sz w:val="28"/>
            <w:szCs w:val="28"/>
          </w:rPr>
          <w:delText>ε</w:delText>
        </w:r>
        <w:r w:rsidRPr="00D03419" w:rsidDel="000D6BDA">
          <w:rPr>
            <w:rFonts w:cs="Times Roman"/>
            <w:i/>
            <w:iCs/>
            <w:color w:val="000000"/>
            <w:sz w:val="28"/>
            <w:szCs w:val="28"/>
            <w:vertAlign w:val="subscript"/>
          </w:rPr>
          <w:delText>ijk</w:delText>
        </w:r>
        <w:r w:rsidRPr="00D03419" w:rsidDel="000D6BDA">
          <w:rPr>
            <w:rFonts w:cs="Times Roman"/>
            <w:color w:val="000000"/>
            <w:sz w:val="28"/>
            <w:szCs w:val="28"/>
          </w:rPr>
          <w:delText xml:space="preserve">) = </w:delText>
        </w:r>
        <w:r w:rsidRPr="00D03419" w:rsidDel="000D6BDA">
          <w:rPr>
            <w:rFonts w:cs="Times Roman"/>
            <w:color w:val="000000"/>
            <w:sz w:val="28"/>
            <w:szCs w:val="28"/>
            <w:lang w:val="mr-IN"/>
          </w:rPr>
          <w:delText>σ</w:delText>
        </w:r>
        <w:r w:rsidRPr="00D03419" w:rsidDel="000D6BDA">
          <w:rPr>
            <w:rFonts w:cs="Times Roman"/>
            <w:color w:val="000000"/>
            <w:sz w:val="28"/>
            <w:szCs w:val="28"/>
            <w:vertAlign w:val="superscript"/>
          </w:rPr>
          <w:delText>2</w:delText>
        </w:r>
        <w:r w:rsidRPr="00D03419" w:rsidDel="000D6BDA">
          <w:rPr>
            <w:rFonts w:cs="Times Roman"/>
            <w:i/>
            <w:color w:val="000000"/>
            <w:sz w:val="28"/>
            <w:szCs w:val="28"/>
            <w:vertAlign w:val="subscript"/>
          </w:rPr>
          <w:delText>j</w:delText>
        </w:r>
        <w:r w:rsidRPr="00D03419" w:rsidDel="000D6BDA">
          <w:rPr>
            <w:rFonts w:cs="Times Roman"/>
            <w:color w:val="000000"/>
            <w:sz w:val="28"/>
            <w:szCs w:val="28"/>
          </w:rPr>
          <w:delText xml:space="preserve"> </w:delText>
        </w:r>
        <w:r w:rsidR="00D03419" w:rsidRPr="00D03419" w:rsidDel="000D6BDA">
          <w:rPr>
            <w:rFonts w:cs="Times Roman"/>
            <w:color w:val="000000"/>
            <w:sz w:val="28"/>
            <w:szCs w:val="28"/>
          </w:rPr>
          <w:delText xml:space="preserve"> </w:delText>
        </w:r>
        <w:r w:rsidRPr="00D03419" w:rsidDel="000D6BDA">
          <w:rPr>
            <w:rFonts w:cs="Times Roman"/>
            <w:color w:val="000000"/>
            <w:sz w:val="28"/>
            <w:szCs w:val="28"/>
          </w:rPr>
          <w:delText>×</w:delText>
        </w:r>
        <w:r w:rsidR="00D03419" w:rsidRPr="00D03419" w:rsidDel="000D6BDA">
          <w:rPr>
            <w:rFonts w:cs="Times Roman"/>
            <w:color w:val="000000"/>
            <w:sz w:val="28"/>
            <w:szCs w:val="28"/>
          </w:rPr>
          <w:delText xml:space="preserve"> </w:delText>
        </w:r>
        <w:r w:rsidRPr="00D03419" w:rsidDel="000D6BDA">
          <w:rPr>
            <w:rFonts w:cs="Times Roman"/>
            <w:color w:val="000000"/>
            <w:sz w:val="28"/>
            <w:szCs w:val="28"/>
          </w:rPr>
          <w:delText xml:space="preserve"> (δ</w:delText>
        </w:r>
        <w:r w:rsidRPr="00D03419" w:rsidDel="000D6BDA">
          <w:rPr>
            <w:rFonts w:cs="Times Roman"/>
            <w:i/>
            <w:color w:val="000000"/>
            <w:sz w:val="28"/>
            <w:szCs w:val="28"/>
            <w:vertAlign w:val="subscript"/>
          </w:rPr>
          <w:delText>1</w:delText>
        </w:r>
        <w:r w:rsidRPr="00D03419" w:rsidDel="000D6BDA">
          <w:rPr>
            <w:rFonts w:cs="Times Roman"/>
            <w:color w:val="000000"/>
            <w:sz w:val="28"/>
            <w:szCs w:val="28"/>
            <w:vertAlign w:val="subscript"/>
          </w:rPr>
          <w:delText xml:space="preserve"> </w:delText>
        </w:r>
        <w:r w:rsidRPr="00D03419" w:rsidDel="000D6BDA">
          <w:rPr>
            <w:rFonts w:cs="Times Roman"/>
            <w:color w:val="000000"/>
            <w:sz w:val="28"/>
            <w:szCs w:val="28"/>
          </w:rPr>
          <w:delText>+ |</w:delText>
        </w:r>
        <w:r w:rsidRPr="00D03419" w:rsidDel="000D6BDA">
          <w:rPr>
            <w:rFonts w:cs="Times Roman"/>
            <w:i/>
            <w:iCs/>
            <w:color w:val="000000"/>
            <w:sz w:val="28"/>
            <w:szCs w:val="28"/>
          </w:rPr>
          <w:delText>rain</w:delText>
        </w:r>
        <w:r w:rsidRPr="00D03419" w:rsidDel="000D6BDA">
          <w:rPr>
            <w:rFonts w:cs="Times Roman"/>
            <w:i/>
            <w:iCs/>
            <w:color w:val="000000"/>
            <w:sz w:val="28"/>
            <w:szCs w:val="28"/>
            <w:vertAlign w:val="subscript"/>
          </w:rPr>
          <w:delText>ik</w:delText>
        </w:r>
        <w:r w:rsidRPr="00D03419" w:rsidDel="000D6BDA">
          <w:rPr>
            <w:rFonts w:cs="Times Roman"/>
            <w:color w:val="000000"/>
            <w:sz w:val="28"/>
            <w:szCs w:val="28"/>
          </w:rPr>
          <w:delText>|</w:delText>
        </w:r>
        <w:r w:rsidRPr="00D03419" w:rsidDel="000D6BDA">
          <w:rPr>
            <w:rFonts w:cs="Times Roman"/>
            <w:color w:val="000000"/>
            <w:sz w:val="28"/>
            <w:szCs w:val="28"/>
            <w:vertAlign w:val="superscript"/>
          </w:rPr>
          <w:delText>δ</w:delText>
        </w:r>
        <w:r w:rsidRPr="00D03419" w:rsidDel="000D6BDA">
          <w:rPr>
            <w:rFonts w:cs="Times Roman"/>
            <w:i/>
            <w:iCs/>
            <w:color w:val="000000"/>
            <w:position w:val="-6"/>
            <w:sz w:val="28"/>
            <w:szCs w:val="28"/>
            <w:vertAlign w:val="superscript"/>
          </w:rPr>
          <w:delText>2</w:delText>
        </w:r>
        <w:r w:rsidRPr="00D03419" w:rsidDel="000D6BDA">
          <w:rPr>
            <w:rFonts w:cs="Times Roman"/>
            <w:color w:val="000000"/>
            <w:sz w:val="28"/>
            <w:szCs w:val="28"/>
            <w:vertAlign w:val="superscript"/>
          </w:rPr>
          <w:delText xml:space="preserve"> </w:delText>
        </w:r>
        <w:r w:rsidRPr="00D03419" w:rsidDel="000D6BDA">
          <w:rPr>
            <w:rFonts w:cs="Times Roman"/>
            <w:color w:val="000000"/>
            <w:sz w:val="28"/>
            <w:szCs w:val="28"/>
          </w:rPr>
          <w:delText>)</w:delText>
        </w:r>
        <w:r w:rsidRPr="00D03419" w:rsidDel="000D6BDA">
          <w:rPr>
            <w:rFonts w:cs="Times Roman"/>
            <w:color w:val="000000"/>
            <w:sz w:val="28"/>
            <w:szCs w:val="28"/>
            <w:vertAlign w:val="superscript"/>
          </w:rPr>
          <w:delText>2</w:delText>
        </w:r>
        <w:r w:rsidR="001A2A44" w:rsidDel="000D6BDA">
          <w:rPr>
            <w:rFonts w:cs="Times Roman"/>
            <w:color w:val="000000"/>
            <w:sz w:val="28"/>
            <w:szCs w:val="28"/>
            <w:vertAlign w:val="superscript"/>
          </w:rPr>
          <w:delText xml:space="preserve"> </w:delText>
        </w:r>
      </w:del>
    </w:p>
    <w:p w14:paraId="482C06E1" w14:textId="77777777" w:rsidR="001A2A44" w:rsidRPr="001A2A44" w:rsidRDefault="001A2A44" w:rsidP="000D6BDA">
      <w:pPr>
        <w:widowControl w:val="0"/>
        <w:autoSpaceDE w:val="0"/>
        <w:autoSpaceDN w:val="0"/>
        <w:adjustRightInd w:val="0"/>
        <w:spacing w:after="240" w:line="300" w:lineRule="atLeast"/>
        <w:ind w:left="720"/>
        <w:rPr>
          <w:rFonts w:cs="Times Roman"/>
          <w:color w:val="000000"/>
          <w:sz w:val="28"/>
          <w:szCs w:val="28"/>
        </w:rPr>
        <w:pPrChange w:id="25" w:author="Eva Dusek Jennings" w:date="2022-02-18T11:38:00Z">
          <w:pPr>
            <w:widowControl w:val="0"/>
            <w:autoSpaceDE w:val="0"/>
            <w:autoSpaceDN w:val="0"/>
            <w:adjustRightInd w:val="0"/>
            <w:spacing w:after="240" w:line="300" w:lineRule="atLeast"/>
            <w:ind w:left="720" w:firstLine="720"/>
          </w:pPr>
        </w:pPrChange>
      </w:pPr>
    </w:p>
    <w:p w14:paraId="61B63C98" w14:textId="7432C779" w:rsidR="00E71F7E" w:rsidRDefault="00540E41" w:rsidP="00DB3DAD">
      <w:pPr>
        <w:widowControl w:val="0"/>
        <w:autoSpaceDE w:val="0"/>
        <w:autoSpaceDN w:val="0"/>
        <w:adjustRightInd w:val="0"/>
        <w:spacing w:after="240" w:line="300" w:lineRule="atLeast"/>
        <w:rPr>
          <w:rFonts w:ascii="Times Roman" w:hAnsi="Times Roman" w:cs="Times Roman"/>
          <w:color w:val="000000"/>
          <w:sz w:val="26"/>
          <w:szCs w:val="26"/>
        </w:rPr>
      </w:pPr>
      <w:del w:id="26" w:author="Eva Dusek Jennings" w:date="2022-02-18T12:10:00Z">
        <w:r w:rsidDel="00E07DC2">
          <w:rPr>
            <w:rFonts w:ascii="Times Roman" w:hAnsi="Times Roman" w:cs="Times Roman"/>
            <w:noProof/>
            <w:color w:val="000000"/>
            <w:sz w:val="26"/>
            <w:szCs w:val="26"/>
          </w:rPr>
          <w:drawing>
            <wp:inline distT="0" distB="0" distL="0" distR="0" wp14:anchorId="39BD8711" wp14:editId="5CA6F867">
              <wp:extent cx="5485765" cy="1909856"/>
              <wp:effectExtent l="0" t="0" r="63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t="2387" b="47763"/>
                      <a:stretch/>
                    </pic:blipFill>
                    <pic:spPr bwMode="auto">
                      <a:xfrm>
                        <a:off x="0" y="0"/>
                        <a:ext cx="5486400" cy="1910077"/>
                      </a:xfrm>
                      <a:prstGeom prst="rect">
                        <a:avLst/>
                      </a:prstGeom>
                      <a:noFill/>
                      <a:ln>
                        <a:noFill/>
                      </a:ln>
                      <a:extLst>
                        <a:ext uri="{53640926-AAD7-44d8-BBD7-CCE9431645EC}">
                          <a14:shadowObscured xmlns:a14="http://schemas.microsoft.com/office/drawing/2010/main"/>
                        </a:ext>
                      </a:extLst>
                    </pic:spPr>
                  </pic:pic>
                </a:graphicData>
              </a:graphic>
            </wp:inline>
          </w:drawing>
        </w:r>
      </w:del>
      <w:ins w:id="27" w:author="Eva Dusek Jennings" w:date="2022-02-18T12:10:00Z">
        <w:r w:rsidR="00E07DC2" w:rsidRPr="00E07DC2">
          <w:t xml:space="preserve"> </w:t>
        </w:r>
        <w:r w:rsidR="00E07DC2">
          <w:rPr>
            <w:rFonts w:ascii="Times Roman" w:hAnsi="Times Roman" w:cs="Times Roman"/>
            <w:noProof/>
            <w:color w:val="000000"/>
            <w:sz w:val="26"/>
            <w:szCs w:val="26"/>
          </w:rPr>
          <w:drawing>
            <wp:inline distT="0" distB="0" distL="0" distR="0" wp14:anchorId="25E31804" wp14:editId="49A73DFA">
              <wp:extent cx="5486315" cy="2184400"/>
              <wp:effectExtent l="0" t="0" r="635"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b="47926"/>
                      <a:stretch/>
                    </pic:blipFill>
                    <pic:spPr bwMode="auto">
                      <a:xfrm>
                        <a:off x="0" y="0"/>
                        <a:ext cx="5486400" cy="2184434"/>
                      </a:xfrm>
                      <a:prstGeom prst="rect">
                        <a:avLst/>
                      </a:prstGeom>
                      <a:noFill/>
                      <a:ln>
                        <a:noFill/>
                      </a:ln>
                      <a:extLst>
                        <a:ext uri="{53640926-AAD7-44d8-BBD7-CCE9431645EC}">
                          <a14:shadowObscured xmlns:a14="http://schemas.microsoft.com/office/drawing/2010/main"/>
                        </a:ext>
                      </a:extLst>
                    </pic:spPr>
                  </pic:pic>
                </a:graphicData>
              </a:graphic>
            </wp:inline>
          </w:drawing>
        </w:r>
      </w:ins>
    </w:p>
    <w:p w14:paraId="5C10CDBD" w14:textId="2E439AC5" w:rsidR="001A2A44" w:rsidRDefault="001A2A44" w:rsidP="00DB3DAD">
      <w:pPr>
        <w:widowControl w:val="0"/>
        <w:autoSpaceDE w:val="0"/>
        <w:autoSpaceDN w:val="0"/>
        <w:adjustRightInd w:val="0"/>
        <w:spacing w:after="240" w:line="300" w:lineRule="atLeast"/>
        <w:rPr>
          <w:rFonts w:ascii="Times Roman" w:hAnsi="Times Roman" w:cs="Times Roman"/>
          <w:color w:val="000000"/>
          <w:sz w:val="26"/>
          <w:szCs w:val="26"/>
        </w:rPr>
      </w:pPr>
      <w:r w:rsidRPr="00F754C1">
        <w:rPr>
          <w:rFonts w:ascii="Times Roman" w:hAnsi="Times Roman" w:cs="Times Roman"/>
          <w:b/>
          <w:color w:val="000000"/>
          <w:sz w:val="26"/>
          <w:szCs w:val="26"/>
        </w:rPr>
        <w:t xml:space="preserve">Figure </w:t>
      </w:r>
      <w:proofErr w:type="gramStart"/>
      <w:r w:rsidRPr="00F754C1">
        <w:rPr>
          <w:rFonts w:ascii="Times Roman" w:hAnsi="Times Roman" w:cs="Times Roman"/>
          <w:b/>
          <w:color w:val="000000"/>
          <w:sz w:val="26"/>
          <w:szCs w:val="26"/>
        </w:rPr>
        <w:t>4.6</w:t>
      </w:r>
      <w:r>
        <w:rPr>
          <w:rFonts w:ascii="Times Roman" w:hAnsi="Times Roman" w:cs="Times Roman"/>
          <w:color w:val="000000"/>
          <w:sz w:val="26"/>
          <w:szCs w:val="26"/>
        </w:rPr>
        <w:t xml:space="preserve">  Normalized</w:t>
      </w:r>
      <w:proofErr w:type="gramEnd"/>
      <w:r>
        <w:rPr>
          <w:rFonts w:ascii="Times Roman" w:hAnsi="Times Roman" w:cs="Times Roman"/>
          <w:color w:val="000000"/>
          <w:sz w:val="26"/>
          <w:szCs w:val="26"/>
        </w:rPr>
        <w:t xml:space="preserve"> residuals from beyond-optimal model, with no variance structure (left), and with the best fit variance structure (right).</w:t>
      </w:r>
    </w:p>
    <w:p w14:paraId="52BCF6EC" w14:textId="4A638FBF" w:rsidR="00792EC8" w:rsidRPr="00710338" w:rsidRDefault="00792EC8" w:rsidP="00792EC8">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 xml:space="preserve">The best model for copper is a random-intercept model, </w:t>
      </w:r>
      <w:r w:rsidR="003160CC" w:rsidRPr="00710338">
        <w:rPr>
          <w:rFonts w:cs="Times Roman"/>
          <w:color w:val="000000"/>
          <w:sz w:val="26"/>
          <w:szCs w:val="26"/>
        </w:rPr>
        <w:t xml:space="preserve">where the intercept of the linear model is allowed to shift up or down according to agency.  No signs of temporal or spatial auto-correlation were detected in auto-correlation plots or </w:t>
      </w:r>
      <w:proofErr w:type="spellStart"/>
      <w:r w:rsidR="003160CC" w:rsidRPr="00710338">
        <w:rPr>
          <w:rFonts w:cs="Times Roman"/>
          <w:color w:val="000000"/>
          <w:sz w:val="26"/>
          <w:szCs w:val="26"/>
        </w:rPr>
        <w:t>variograms</w:t>
      </w:r>
      <w:proofErr w:type="spellEnd"/>
      <w:r w:rsidR="003160CC" w:rsidRPr="00710338">
        <w:rPr>
          <w:rFonts w:cs="Times Roman"/>
          <w:color w:val="000000"/>
          <w:sz w:val="26"/>
          <w:szCs w:val="26"/>
        </w:rPr>
        <w:t>.</w:t>
      </w:r>
    </w:p>
    <w:p w14:paraId="76FA76AF" w14:textId="5EBC8A4C" w:rsidR="00956DB5" w:rsidRPr="00710338" w:rsidRDefault="00AC3864" w:rsidP="00DB3DAD">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 xml:space="preserve">With the variance structure and random components set, two possible models emerged </w:t>
      </w:r>
      <w:r w:rsidR="005148BC" w:rsidRPr="00710338">
        <w:rPr>
          <w:rFonts w:cs="Times Roman"/>
          <w:color w:val="000000"/>
          <w:sz w:val="26"/>
          <w:szCs w:val="26"/>
        </w:rPr>
        <w:t>to capture</w:t>
      </w:r>
      <w:r w:rsidRPr="00710338">
        <w:rPr>
          <w:rFonts w:cs="Times Roman"/>
          <w:color w:val="000000"/>
          <w:sz w:val="26"/>
          <w:szCs w:val="26"/>
        </w:rPr>
        <w:t xml:space="preserve"> the fixed effects:</w:t>
      </w:r>
    </w:p>
    <w:p w14:paraId="3153EE0A" w14:textId="66C0E5BC" w:rsidR="00792EC8" w:rsidRPr="00710338" w:rsidRDefault="00AC3864" w:rsidP="00DB3DAD">
      <w:pPr>
        <w:widowControl w:val="0"/>
        <w:autoSpaceDE w:val="0"/>
        <w:autoSpaceDN w:val="0"/>
        <w:adjustRightInd w:val="0"/>
        <w:spacing w:after="240" w:line="300" w:lineRule="atLeast"/>
        <w:rPr>
          <w:rFonts w:cs="Times Roman"/>
          <w:color w:val="000000"/>
          <w:sz w:val="26"/>
          <w:szCs w:val="26"/>
        </w:rPr>
      </w:pPr>
      <w:proofErr w:type="spellStart"/>
      <w:proofErr w:type="gramStart"/>
      <w:r w:rsidRPr="00710338">
        <w:rPr>
          <w:rFonts w:cs="Times Roman"/>
          <w:i/>
          <w:color w:val="000000"/>
          <w:sz w:val="26"/>
          <w:szCs w:val="26"/>
        </w:rPr>
        <w:t>ln</w:t>
      </w:r>
      <w:proofErr w:type="spellEnd"/>
      <w:proofErr w:type="gramEnd"/>
      <w:r w:rsidRPr="00710338">
        <w:rPr>
          <w:rFonts w:cs="Times Roman"/>
          <w:color w:val="000000"/>
          <w:sz w:val="26"/>
          <w:szCs w:val="26"/>
        </w:rPr>
        <w:t xml:space="preserve">(copper) </w:t>
      </w:r>
      <w:r w:rsidR="005148BC" w:rsidRPr="00710338">
        <w:rPr>
          <w:rFonts w:cs="Times Roman"/>
          <w:color w:val="000000"/>
          <w:sz w:val="26"/>
          <w:szCs w:val="26"/>
        </w:rPr>
        <w:t xml:space="preserve">~ </w:t>
      </w:r>
      <w:r w:rsidRPr="00710338">
        <w:rPr>
          <w:rFonts w:cs="Times Roman"/>
          <w:color w:val="000000"/>
          <w:sz w:val="26"/>
          <w:szCs w:val="26"/>
        </w:rPr>
        <w:t>r</w:t>
      </w:r>
      <w:r w:rsidR="005148BC" w:rsidRPr="00710338">
        <w:rPr>
          <w:rFonts w:cs="Times Roman"/>
          <w:color w:val="000000"/>
          <w:sz w:val="26"/>
          <w:szCs w:val="26"/>
        </w:rPr>
        <w:t xml:space="preserve">ain + summer + </w:t>
      </w:r>
      <w:proofErr w:type="spellStart"/>
      <w:ins w:id="28" w:author="Eva Dusek Jennings" w:date="2022-02-18T11:36:00Z">
        <w:r w:rsidR="000D6BDA">
          <w:rPr>
            <w:rFonts w:cs="Times Roman"/>
            <w:color w:val="000000"/>
            <w:sz w:val="26"/>
            <w:szCs w:val="26"/>
          </w:rPr>
          <w:t>sqrt_</w:t>
        </w:r>
      </w:ins>
      <w:r w:rsidR="005148BC" w:rsidRPr="00710338">
        <w:rPr>
          <w:rFonts w:cs="Times Roman"/>
          <w:color w:val="000000"/>
          <w:sz w:val="26"/>
          <w:szCs w:val="26"/>
        </w:rPr>
        <w:t>traffic</w:t>
      </w:r>
      <w:proofErr w:type="spellEnd"/>
      <w:r w:rsidR="005148BC" w:rsidRPr="00710338">
        <w:rPr>
          <w:rFonts w:cs="Times Roman"/>
          <w:color w:val="000000"/>
          <w:sz w:val="26"/>
          <w:szCs w:val="26"/>
        </w:rPr>
        <w:t xml:space="preserve"> + </w:t>
      </w:r>
      <w:proofErr w:type="spellStart"/>
      <w:r w:rsidR="005148BC" w:rsidRPr="00710338">
        <w:rPr>
          <w:rFonts w:cs="Times Roman"/>
          <w:color w:val="000000"/>
          <w:sz w:val="26"/>
          <w:szCs w:val="26"/>
        </w:rPr>
        <w:t>totRES</w:t>
      </w:r>
      <w:proofErr w:type="spellEnd"/>
    </w:p>
    <w:p w14:paraId="1F2C419E" w14:textId="113A52B6" w:rsidR="00AC3864" w:rsidRPr="00710338" w:rsidRDefault="00AC3864" w:rsidP="00DB3DAD">
      <w:pPr>
        <w:widowControl w:val="0"/>
        <w:autoSpaceDE w:val="0"/>
        <w:autoSpaceDN w:val="0"/>
        <w:adjustRightInd w:val="0"/>
        <w:spacing w:after="240" w:line="300" w:lineRule="atLeast"/>
        <w:rPr>
          <w:rFonts w:cs="Times Roman"/>
          <w:color w:val="000000"/>
          <w:sz w:val="26"/>
          <w:szCs w:val="26"/>
        </w:rPr>
      </w:pPr>
      <w:proofErr w:type="spellStart"/>
      <w:proofErr w:type="gramStart"/>
      <w:r w:rsidRPr="00710338">
        <w:rPr>
          <w:rFonts w:cs="Times Roman"/>
          <w:color w:val="000000"/>
          <w:sz w:val="26"/>
          <w:szCs w:val="26"/>
        </w:rPr>
        <w:t>ln</w:t>
      </w:r>
      <w:proofErr w:type="spellEnd"/>
      <w:proofErr w:type="gramEnd"/>
      <w:r w:rsidRPr="00710338">
        <w:rPr>
          <w:rFonts w:cs="Times Roman"/>
          <w:color w:val="000000"/>
          <w:sz w:val="26"/>
          <w:szCs w:val="26"/>
        </w:rPr>
        <w:t xml:space="preserve">(copper) </w:t>
      </w:r>
      <w:r w:rsidR="005148BC" w:rsidRPr="00710338">
        <w:rPr>
          <w:rFonts w:cs="Times Roman"/>
          <w:color w:val="000000"/>
          <w:sz w:val="26"/>
          <w:szCs w:val="26"/>
        </w:rPr>
        <w:t xml:space="preserve">~ </w:t>
      </w:r>
      <w:r w:rsidRPr="00710338">
        <w:rPr>
          <w:rFonts w:cs="Times Roman"/>
          <w:color w:val="000000"/>
          <w:sz w:val="26"/>
          <w:szCs w:val="26"/>
        </w:rPr>
        <w:t>rain + summe</w:t>
      </w:r>
      <w:r w:rsidR="005148BC" w:rsidRPr="00710338">
        <w:rPr>
          <w:rFonts w:cs="Times Roman"/>
          <w:color w:val="000000"/>
          <w:sz w:val="26"/>
          <w:szCs w:val="26"/>
        </w:rPr>
        <w:t xml:space="preserve">r + </w:t>
      </w:r>
      <w:proofErr w:type="spellStart"/>
      <w:ins w:id="29" w:author="Eva Dusek Jennings" w:date="2022-02-18T11:36:00Z">
        <w:r w:rsidR="000D6BDA">
          <w:rPr>
            <w:rFonts w:cs="Times Roman"/>
            <w:color w:val="000000"/>
            <w:sz w:val="26"/>
            <w:szCs w:val="26"/>
          </w:rPr>
          <w:t>sqrt_</w:t>
        </w:r>
      </w:ins>
      <w:r w:rsidR="005148BC" w:rsidRPr="00710338">
        <w:rPr>
          <w:rFonts w:cs="Times Roman"/>
          <w:color w:val="000000"/>
          <w:sz w:val="26"/>
          <w:szCs w:val="26"/>
        </w:rPr>
        <w:t>traffic</w:t>
      </w:r>
      <w:proofErr w:type="spellEnd"/>
      <w:r w:rsidR="005148BC" w:rsidRPr="00710338">
        <w:rPr>
          <w:rFonts w:cs="Times Roman"/>
          <w:color w:val="000000"/>
          <w:sz w:val="26"/>
          <w:szCs w:val="26"/>
        </w:rPr>
        <w:t xml:space="preserve"> + devAge2 + pm25_na</w:t>
      </w:r>
      <w:r w:rsidR="00710338" w:rsidRPr="00710338">
        <w:rPr>
          <w:rFonts w:cs="Times Roman"/>
          <w:color w:val="000000"/>
          <w:sz w:val="26"/>
          <w:szCs w:val="26"/>
        </w:rPr>
        <w:t xml:space="preserve"> + rain</w:t>
      </w:r>
      <w:r w:rsidR="00953422">
        <w:rPr>
          <w:rFonts w:cs="Times Roman"/>
          <w:color w:val="000000"/>
          <w:sz w:val="26"/>
          <w:szCs w:val="26"/>
        </w:rPr>
        <w:t>*</w:t>
      </w:r>
      <w:r w:rsidR="00710338" w:rsidRPr="00710338">
        <w:rPr>
          <w:rFonts w:cs="Times Roman"/>
          <w:color w:val="000000"/>
          <w:sz w:val="26"/>
          <w:szCs w:val="26"/>
        </w:rPr>
        <w:t>pm25_na</w:t>
      </w:r>
    </w:p>
    <w:p w14:paraId="4EC2ACAC" w14:textId="4867502E" w:rsidR="00710338" w:rsidRDefault="00820548" w:rsidP="00DB3DAD">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The first model’s AIC score was</w:t>
      </w:r>
      <w:r w:rsidR="00AC3864" w:rsidRPr="00710338">
        <w:rPr>
          <w:rFonts w:cs="Times Roman"/>
          <w:color w:val="000000"/>
          <w:sz w:val="26"/>
          <w:szCs w:val="26"/>
        </w:rPr>
        <w:t xml:space="preserve"> lower than </w:t>
      </w:r>
      <w:r w:rsidR="00C7254B">
        <w:rPr>
          <w:rFonts w:cs="Times Roman"/>
          <w:color w:val="000000"/>
          <w:sz w:val="26"/>
          <w:szCs w:val="26"/>
        </w:rPr>
        <w:t xml:space="preserve">that of </w:t>
      </w:r>
      <w:r w:rsidR="00AC3864" w:rsidRPr="00710338">
        <w:rPr>
          <w:rFonts w:cs="Times Roman"/>
          <w:color w:val="000000"/>
          <w:sz w:val="26"/>
          <w:szCs w:val="26"/>
        </w:rPr>
        <w:t xml:space="preserve">the second </w:t>
      </w:r>
      <w:r w:rsidR="00C7254B">
        <w:rPr>
          <w:rFonts w:cs="Times Roman"/>
          <w:sz w:val="26"/>
          <w:szCs w:val="26"/>
        </w:rPr>
        <w:t>model</w:t>
      </w:r>
      <w:r w:rsidRPr="00F9386A">
        <w:rPr>
          <w:rFonts w:cs="Times Roman"/>
          <w:sz w:val="26"/>
          <w:szCs w:val="26"/>
        </w:rPr>
        <w:t xml:space="preserve"> </w:t>
      </w:r>
      <w:r w:rsidR="00C7254B" w:rsidRPr="00F9386A">
        <w:rPr>
          <w:rFonts w:cs="Times Roman"/>
          <w:sz w:val="26"/>
          <w:szCs w:val="26"/>
        </w:rPr>
        <w:t>(</w:t>
      </w:r>
      <w:r w:rsidR="00C7254B">
        <w:rPr>
          <w:rFonts w:cs="Times Roman"/>
          <w:sz w:val="26"/>
          <w:szCs w:val="26"/>
        </w:rPr>
        <w:t>AIC=7</w:t>
      </w:r>
      <w:del w:id="30" w:author="Eva Dusek Jennings" w:date="2022-02-18T11:41:00Z">
        <w:r w:rsidR="00C7254B" w:rsidDel="00F75AE5">
          <w:rPr>
            <w:rFonts w:cs="Times Roman"/>
            <w:sz w:val="26"/>
            <w:szCs w:val="26"/>
          </w:rPr>
          <w:delText>43.4</w:delText>
        </w:r>
      </w:del>
      <w:ins w:id="31" w:author="Eva Dusek Jennings" w:date="2022-02-18T11:41:00Z">
        <w:r w:rsidR="00F75AE5">
          <w:rPr>
            <w:rFonts w:cs="Times Roman"/>
            <w:sz w:val="26"/>
            <w:szCs w:val="26"/>
          </w:rPr>
          <w:t>56.3</w:t>
        </w:r>
      </w:ins>
      <w:r w:rsidR="00C7254B">
        <w:rPr>
          <w:rFonts w:cs="Times Roman"/>
          <w:sz w:val="26"/>
          <w:szCs w:val="26"/>
        </w:rPr>
        <w:t xml:space="preserve"> vs. 7</w:t>
      </w:r>
      <w:del w:id="32" w:author="Eva Dusek Jennings" w:date="2022-02-18T11:41:00Z">
        <w:r w:rsidR="00C7254B" w:rsidDel="00F75AE5">
          <w:rPr>
            <w:rFonts w:cs="Times Roman"/>
            <w:sz w:val="26"/>
            <w:szCs w:val="26"/>
          </w:rPr>
          <w:delText>50.5</w:delText>
        </w:r>
      </w:del>
      <w:ins w:id="33" w:author="Eva Dusek Jennings" w:date="2022-02-18T11:41:00Z">
        <w:r w:rsidR="00F75AE5">
          <w:rPr>
            <w:rFonts w:cs="Times Roman"/>
            <w:sz w:val="26"/>
            <w:szCs w:val="26"/>
          </w:rPr>
          <w:t>81.8</w:t>
        </w:r>
      </w:ins>
      <w:r w:rsidR="00C7254B">
        <w:rPr>
          <w:rFonts w:cs="Times Roman"/>
          <w:sz w:val="26"/>
          <w:szCs w:val="26"/>
        </w:rPr>
        <w:t>, when models were fitted with ML</w:t>
      </w:r>
      <w:r w:rsidR="00C7254B" w:rsidRPr="00F9386A">
        <w:rPr>
          <w:rFonts w:cs="Times Roman"/>
          <w:sz w:val="26"/>
          <w:szCs w:val="26"/>
        </w:rPr>
        <w:t>)</w:t>
      </w:r>
      <w:r w:rsidRPr="00F9386A">
        <w:rPr>
          <w:rFonts w:cs="Times Roman"/>
          <w:sz w:val="26"/>
          <w:szCs w:val="26"/>
        </w:rPr>
        <w:t xml:space="preserve">; </w:t>
      </w:r>
      <w:r w:rsidR="00AC3864" w:rsidRPr="00F9386A">
        <w:rPr>
          <w:rFonts w:cs="Times Roman"/>
          <w:sz w:val="26"/>
          <w:szCs w:val="26"/>
        </w:rPr>
        <w:t xml:space="preserve">however, </w:t>
      </w:r>
      <w:r w:rsidRPr="00F9386A">
        <w:rPr>
          <w:rFonts w:cs="Times Roman"/>
          <w:sz w:val="26"/>
          <w:szCs w:val="26"/>
        </w:rPr>
        <w:t xml:space="preserve">the </w:t>
      </w:r>
      <w:r w:rsidR="002F7A2E" w:rsidRPr="00F9386A">
        <w:rPr>
          <w:rFonts w:cs="Times Roman"/>
          <w:sz w:val="26"/>
          <w:szCs w:val="26"/>
        </w:rPr>
        <w:t>model</w:t>
      </w:r>
      <w:r w:rsidRPr="00F9386A">
        <w:rPr>
          <w:rFonts w:cs="Times Roman"/>
          <w:sz w:val="26"/>
          <w:szCs w:val="26"/>
        </w:rPr>
        <w:t xml:space="preserve"> coefficient for </w:t>
      </w:r>
      <w:proofErr w:type="spellStart"/>
      <w:r w:rsidRPr="00F9386A">
        <w:rPr>
          <w:rFonts w:cs="Times Roman"/>
          <w:sz w:val="26"/>
          <w:szCs w:val="26"/>
        </w:rPr>
        <w:t>totRES</w:t>
      </w:r>
      <w:proofErr w:type="spellEnd"/>
      <w:r w:rsidRPr="00F9386A">
        <w:rPr>
          <w:rFonts w:cs="Times Roman"/>
          <w:sz w:val="26"/>
          <w:szCs w:val="26"/>
        </w:rPr>
        <w:t xml:space="preserve"> is negative, indicating that increased residential zoning result</w:t>
      </w:r>
      <w:r w:rsidR="002F7A2E" w:rsidRPr="00F9386A">
        <w:rPr>
          <w:rFonts w:cs="Times Roman"/>
          <w:sz w:val="26"/>
          <w:szCs w:val="26"/>
        </w:rPr>
        <w:t>s</w:t>
      </w:r>
      <w:r w:rsidRPr="00F9386A">
        <w:rPr>
          <w:rFonts w:cs="Times Roman"/>
          <w:sz w:val="26"/>
          <w:szCs w:val="26"/>
        </w:rPr>
        <w:t xml:space="preserve"> in reduced copper concentrations</w:t>
      </w:r>
      <w:r w:rsidRPr="00710338">
        <w:rPr>
          <w:rFonts w:cs="Times Roman"/>
          <w:color w:val="000000"/>
          <w:sz w:val="26"/>
          <w:szCs w:val="26"/>
        </w:rPr>
        <w:t xml:space="preserve"> in </w:t>
      </w:r>
      <w:proofErr w:type="spellStart"/>
      <w:r w:rsidRPr="00710338">
        <w:rPr>
          <w:rFonts w:cs="Times Roman"/>
          <w:color w:val="000000"/>
          <w:sz w:val="26"/>
          <w:szCs w:val="26"/>
        </w:rPr>
        <w:t>stormwater</w:t>
      </w:r>
      <w:proofErr w:type="spellEnd"/>
      <w:r w:rsidRPr="00710338">
        <w:rPr>
          <w:rFonts w:cs="Times Roman"/>
          <w:color w:val="000000"/>
          <w:sz w:val="26"/>
          <w:szCs w:val="26"/>
        </w:rPr>
        <w:t xml:space="preserve">.  This relationship makes sense for the 14 watersheds in our study, but would </w:t>
      </w:r>
      <w:r w:rsidR="002F7A2E" w:rsidRPr="00710338">
        <w:rPr>
          <w:rFonts w:cs="Times Roman"/>
          <w:color w:val="000000"/>
          <w:sz w:val="26"/>
          <w:szCs w:val="26"/>
        </w:rPr>
        <w:t xml:space="preserve">likely </w:t>
      </w:r>
      <w:r w:rsidRPr="00710338">
        <w:rPr>
          <w:rFonts w:cs="Times Roman"/>
          <w:color w:val="000000"/>
          <w:sz w:val="26"/>
          <w:szCs w:val="26"/>
        </w:rPr>
        <w:t xml:space="preserve">not </w:t>
      </w:r>
      <w:r w:rsidR="002F7A2E" w:rsidRPr="00710338">
        <w:rPr>
          <w:rFonts w:cs="Times Roman"/>
          <w:color w:val="000000"/>
          <w:sz w:val="26"/>
          <w:szCs w:val="26"/>
        </w:rPr>
        <w:t>be appropriate</w:t>
      </w:r>
      <w:r w:rsidRPr="00710338">
        <w:rPr>
          <w:rFonts w:cs="Times Roman"/>
          <w:color w:val="000000"/>
          <w:sz w:val="26"/>
          <w:szCs w:val="26"/>
        </w:rPr>
        <w:t xml:space="preserve"> for </w:t>
      </w:r>
      <w:r w:rsidR="002F7A2E" w:rsidRPr="00710338">
        <w:rPr>
          <w:rFonts w:cs="Times Roman"/>
          <w:color w:val="000000"/>
          <w:sz w:val="26"/>
          <w:szCs w:val="26"/>
        </w:rPr>
        <w:t xml:space="preserve">forested landscapes that </w:t>
      </w:r>
      <w:r w:rsidRPr="00710338">
        <w:rPr>
          <w:rFonts w:cs="Times Roman"/>
          <w:color w:val="000000"/>
          <w:sz w:val="26"/>
          <w:szCs w:val="26"/>
        </w:rPr>
        <w:t>have low residential zoning</w:t>
      </w:r>
      <w:r w:rsidR="002F7A2E" w:rsidRPr="00710338">
        <w:rPr>
          <w:rFonts w:cs="Times Roman"/>
          <w:color w:val="000000"/>
          <w:sz w:val="26"/>
          <w:szCs w:val="26"/>
        </w:rPr>
        <w:t xml:space="preserve"> (thus should have high copper concentrations)</w:t>
      </w:r>
      <w:r w:rsidRPr="00710338">
        <w:rPr>
          <w:rFonts w:cs="Times Roman"/>
          <w:color w:val="000000"/>
          <w:sz w:val="26"/>
          <w:szCs w:val="26"/>
        </w:rPr>
        <w:t xml:space="preserve">.  As a result, </w:t>
      </w:r>
      <w:r w:rsidR="00AC3864" w:rsidRPr="00710338">
        <w:rPr>
          <w:rFonts w:cs="Times Roman"/>
          <w:color w:val="000000"/>
          <w:sz w:val="26"/>
          <w:szCs w:val="26"/>
        </w:rPr>
        <w:t xml:space="preserve">we </w:t>
      </w:r>
      <w:r w:rsidR="005148BC" w:rsidRPr="00710338">
        <w:rPr>
          <w:rFonts w:cs="Times Roman"/>
          <w:color w:val="000000"/>
          <w:sz w:val="26"/>
          <w:szCs w:val="26"/>
        </w:rPr>
        <w:t xml:space="preserve">selected the second model as the </w:t>
      </w:r>
      <w:r w:rsidR="002F7A2E" w:rsidRPr="00710338">
        <w:rPr>
          <w:rFonts w:cs="Times Roman"/>
          <w:color w:val="000000"/>
          <w:sz w:val="26"/>
          <w:szCs w:val="26"/>
        </w:rPr>
        <w:t>most suitable</w:t>
      </w:r>
      <w:r w:rsidR="005148BC" w:rsidRPr="00710338">
        <w:rPr>
          <w:rFonts w:cs="Times Roman"/>
          <w:color w:val="000000"/>
          <w:sz w:val="26"/>
          <w:szCs w:val="26"/>
        </w:rPr>
        <w:t xml:space="preserve"> </w:t>
      </w:r>
      <w:r w:rsidRPr="00710338">
        <w:rPr>
          <w:rFonts w:cs="Times Roman"/>
          <w:color w:val="000000"/>
          <w:sz w:val="26"/>
          <w:szCs w:val="26"/>
        </w:rPr>
        <w:t xml:space="preserve">for covering the entire area of the </w:t>
      </w:r>
      <w:proofErr w:type="spellStart"/>
      <w:r w:rsidRPr="00710338">
        <w:rPr>
          <w:rFonts w:cs="Times Roman"/>
          <w:color w:val="000000"/>
          <w:sz w:val="26"/>
          <w:szCs w:val="26"/>
        </w:rPr>
        <w:t>stormwater</w:t>
      </w:r>
      <w:proofErr w:type="spellEnd"/>
      <w:r w:rsidRPr="00710338">
        <w:rPr>
          <w:rFonts w:cs="Times Roman"/>
          <w:color w:val="000000"/>
          <w:sz w:val="26"/>
          <w:szCs w:val="26"/>
        </w:rPr>
        <w:t xml:space="preserve"> </w:t>
      </w:r>
      <w:proofErr w:type="spellStart"/>
      <w:r w:rsidRPr="00710338">
        <w:rPr>
          <w:rFonts w:cs="Times Roman"/>
          <w:color w:val="000000"/>
          <w:sz w:val="26"/>
          <w:szCs w:val="26"/>
        </w:rPr>
        <w:t>heatmap</w:t>
      </w:r>
      <w:proofErr w:type="spellEnd"/>
      <w:r w:rsidRPr="00710338">
        <w:rPr>
          <w:rFonts w:cs="Times Roman"/>
          <w:color w:val="000000"/>
          <w:sz w:val="26"/>
          <w:szCs w:val="26"/>
        </w:rPr>
        <w:t>.</w:t>
      </w:r>
      <w:r w:rsidR="00710338">
        <w:rPr>
          <w:rFonts w:cs="Times Roman"/>
          <w:color w:val="000000"/>
          <w:sz w:val="26"/>
          <w:szCs w:val="26"/>
        </w:rPr>
        <w:t xml:space="preserve">  Figure 4.7 shows the model fit for each individual predictor, plotted against data points.</w:t>
      </w:r>
      <w:r w:rsidR="00DD2843">
        <w:rPr>
          <w:rFonts w:cs="Times Roman"/>
          <w:color w:val="000000"/>
          <w:sz w:val="26"/>
          <w:szCs w:val="26"/>
        </w:rPr>
        <w:t xml:space="preserve">  </w:t>
      </w:r>
      <w:r w:rsidR="00F207B7">
        <w:rPr>
          <w:rFonts w:cs="Times Roman"/>
          <w:color w:val="000000"/>
          <w:sz w:val="26"/>
          <w:szCs w:val="26"/>
        </w:rPr>
        <w:t xml:space="preserve">Correlation between the three predictors was low (maximum correlation coefficient = 0.4).  </w:t>
      </w:r>
      <w:r w:rsidR="00DD2843">
        <w:rPr>
          <w:rFonts w:cs="Times Roman"/>
          <w:color w:val="000000"/>
          <w:sz w:val="26"/>
          <w:szCs w:val="26"/>
        </w:rPr>
        <w:t>Figure 4.8 shows the interaction between rain and pm25_na, with higher pm25_na values in reds and oranges, and lower pm25_na values in blues and purples.</w:t>
      </w:r>
      <w:r w:rsidR="006929E9">
        <w:rPr>
          <w:rFonts w:cs="Times Roman"/>
          <w:color w:val="000000"/>
          <w:sz w:val="26"/>
          <w:szCs w:val="26"/>
        </w:rPr>
        <w:t xml:space="preserve">  This interaction shows that, when pm2.5 values are high, increasing amounts of rainfall result in a dilution of copper in </w:t>
      </w:r>
      <w:proofErr w:type="spellStart"/>
      <w:r w:rsidR="006929E9">
        <w:rPr>
          <w:rFonts w:cs="Times Roman"/>
          <w:color w:val="000000"/>
          <w:sz w:val="26"/>
          <w:szCs w:val="26"/>
        </w:rPr>
        <w:t>stormwater</w:t>
      </w:r>
      <w:proofErr w:type="spellEnd"/>
      <w:r w:rsidR="006929E9">
        <w:rPr>
          <w:rFonts w:cs="Times Roman"/>
          <w:color w:val="000000"/>
          <w:sz w:val="26"/>
          <w:szCs w:val="26"/>
        </w:rPr>
        <w:t>.</w:t>
      </w:r>
      <w:r w:rsidR="001935A2">
        <w:rPr>
          <w:rFonts w:cs="Times Roman"/>
          <w:color w:val="000000"/>
          <w:sz w:val="26"/>
          <w:szCs w:val="26"/>
        </w:rPr>
        <w:t xml:space="preserve">  </w:t>
      </w:r>
    </w:p>
    <w:p w14:paraId="68546BCD" w14:textId="7BE243B8" w:rsidR="00710338" w:rsidRDefault="00710338" w:rsidP="00DB3DAD">
      <w:pPr>
        <w:widowControl w:val="0"/>
        <w:autoSpaceDE w:val="0"/>
        <w:autoSpaceDN w:val="0"/>
        <w:adjustRightInd w:val="0"/>
        <w:spacing w:after="240" w:line="300" w:lineRule="atLeast"/>
        <w:rPr>
          <w:rFonts w:cs="Times Roman"/>
          <w:color w:val="000000"/>
          <w:sz w:val="26"/>
          <w:szCs w:val="26"/>
        </w:rPr>
      </w:pPr>
      <w:del w:id="34" w:author="Eva Dusek Jennings" w:date="2022-02-18T11:40:00Z">
        <w:r w:rsidRPr="00710338" w:rsidDel="005C5309">
          <w:rPr>
            <w:rFonts w:cs="Times Roman"/>
            <w:noProof/>
            <w:color w:val="000000"/>
            <w:sz w:val="26"/>
            <w:szCs w:val="26"/>
          </w:rPr>
          <w:drawing>
            <wp:inline distT="0" distB="0" distL="0" distR="0" wp14:anchorId="700DCB9F" wp14:editId="16763E35">
              <wp:extent cx="5486400" cy="3676650"/>
              <wp:effectExtent l="0" t="0" r="0"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676650"/>
                      </a:xfrm>
                      <a:prstGeom prst="rect">
                        <a:avLst/>
                      </a:prstGeom>
                      <a:noFill/>
                      <a:ln>
                        <a:noFill/>
                      </a:ln>
                    </pic:spPr>
                  </pic:pic>
                </a:graphicData>
              </a:graphic>
            </wp:inline>
          </w:drawing>
        </w:r>
      </w:del>
      <w:ins w:id="35" w:author="Eva Dusek Jennings" w:date="2022-02-18T11:40:00Z">
        <w:r w:rsidR="005C5309" w:rsidRPr="005C5309">
          <w:t xml:space="preserve"> </w:t>
        </w:r>
        <w:r w:rsidR="005C5309">
          <w:rPr>
            <w:rFonts w:cs="Times Roman"/>
            <w:noProof/>
            <w:color w:val="000000"/>
            <w:sz w:val="26"/>
            <w:szCs w:val="26"/>
          </w:rPr>
          <w:drawing>
            <wp:inline distT="0" distB="0" distL="0" distR="0" wp14:anchorId="63ABBFFA" wp14:editId="5409C850">
              <wp:extent cx="5486400" cy="3738732"/>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738732"/>
                      </a:xfrm>
                      <a:prstGeom prst="rect">
                        <a:avLst/>
                      </a:prstGeom>
                      <a:noFill/>
                      <a:ln>
                        <a:noFill/>
                      </a:ln>
                    </pic:spPr>
                  </pic:pic>
                </a:graphicData>
              </a:graphic>
            </wp:inline>
          </w:drawing>
        </w:r>
      </w:ins>
    </w:p>
    <w:p w14:paraId="58BDC1E1" w14:textId="2C8821D7" w:rsidR="00F207B7" w:rsidRPr="00B322BB" w:rsidRDefault="006929E9" w:rsidP="00F207B7">
      <w:pPr>
        <w:widowControl w:val="0"/>
        <w:autoSpaceDE w:val="0"/>
        <w:autoSpaceDN w:val="0"/>
        <w:adjustRightInd w:val="0"/>
        <w:spacing w:after="240" w:line="300" w:lineRule="atLeast"/>
        <w:rPr>
          <w:rFonts w:cs="Times Roman"/>
          <w:sz w:val="26"/>
          <w:szCs w:val="26"/>
        </w:rPr>
      </w:pPr>
      <w:r w:rsidRPr="001E2484">
        <w:rPr>
          <w:rFonts w:cs="Times Roman"/>
          <w:b/>
          <w:color w:val="000000"/>
          <w:sz w:val="26"/>
          <w:szCs w:val="26"/>
        </w:rPr>
        <w:t xml:space="preserve">Figure </w:t>
      </w:r>
      <w:proofErr w:type="gramStart"/>
      <w:r w:rsidRPr="001E2484">
        <w:rPr>
          <w:rFonts w:cs="Times Roman"/>
          <w:b/>
          <w:color w:val="000000"/>
          <w:sz w:val="26"/>
          <w:szCs w:val="26"/>
        </w:rPr>
        <w:t>4.7</w:t>
      </w:r>
      <w:r>
        <w:rPr>
          <w:rFonts w:cs="Times Roman"/>
          <w:color w:val="000000"/>
          <w:sz w:val="26"/>
          <w:szCs w:val="26"/>
        </w:rPr>
        <w:t xml:space="preserve">  Single</w:t>
      </w:r>
      <w:proofErr w:type="gramEnd"/>
      <w:r>
        <w:rPr>
          <w:rFonts w:cs="Times Roman"/>
          <w:color w:val="000000"/>
          <w:sz w:val="26"/>
          <w:szCs w:val="26"/>
        </w:rPr>
        <w:t xml:space="preserve">-predictor plots for </w:t>
      </w:r>
      <w:bookmarkStart w:id="36" w:name="_GoBack"/>
      <w:r w:rsidRPr="00B322BB">
        <w:rPr>
          <w:rFonts w:cs="Times Roman"/>
          <w:sz w:val="26"/>
          <w:szCs w:val="26"/>
        </w:rPr>
        <w:t xml:space="preserve">copper, </w:t>
      </w:r>
      <w:r w:rsidR="00953422" w:rsidRPr="00B322BB">
        <w:rPr>
          <w:rFonts w:cs="Times Roman"/>
          <w:sz w:val="26"/>
          <w:szCs w:val="26"/>
        </w:rPr>
        <w:t xml:space="preserve">showing </w:t>
      </w:r>
      <w:r w:rsidRPr="00B322BB">
        <w:rPr>
          <w:rFonts w:cs="Times Roman"/>
          <w:sz w:val="26"/>
          <w:szCs w:val="26"/>
        </w:rPr>
        <w:t>fit of the Landscape Predictor Model to each predictor in turn.</w:t>
      </w:r>
      <w:r w:rsidR="00F207B7" w:rsidRPr="00B322BB">
        <w:rPr>
          <w:rFonts w:cs="Times Roman"/>
          <w:sz w:val="26"/>
          <w:szCs w:val="26"/>
        </w:rPr>
        <w:t xml:space="preserve">  Model fitting was performed using maximum likelihood (ML) estimation.</w:t>
      </w:r>
    </w:p>
    <w:bookmarkEnd w:id="36"/>
    <w:p w14:paraId="036F394E" w14:textId="6140BAB3" w:rsidR="006929E9" w:rsidRDefault="006929E9" w:rsidP="00DB3DAD">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 xml:space="preserve"> </w:t>
      </w:r>
    </w:p>
    <w:p w14:paraId="09B87EF4" w14:textId="19C55542" w:rsidR="00710338" w:rsidRDefault="00DD2843" w:rsidP="00DB3DAD">
      <w:pPr>
        <w:widowControl w:val="0"/>
        <w:autoSpaceDE w:val="0"/>
        <w:autoSpaceDN w:val="0"/>
        <w:adjustRightInd w:val="0"/>
        <w:spacing w:after="240" w:line="300" w:lineRule="atLeast"/>
        <w:rPr>
          <w:rFonts w:cs="Times Roman"/>
          <w:color w:val="000000"/>
          <w:sz w:val="26"/>
          <w:szCs w:val="26"/>
        </w:rPr>
      </w:pPr>
      <w:del w:id="37" w:author="Eva Dusek Jennings" w:date="2022-02-18T11:35:00Z">
        <w:r w:rsidDel="000D6BDA">
          <w:rPr>
            <w:rFonts w:cs="Times Roman"/>
            <w:noProof/>
            <w:color w:val="000000"/>
            <w:sz w:val="26"/>
            <w:szCs w:val="26"/>
          </w:rPr>
          <w:drawing>
            <wp:inline distT="0" distB="0" distL="0" distR="0" wp14:anchorId="7A1AFA1D" wp14:editId="42FE379B">
              <wp:extent cx="5486400" cy="3659552"/>
              <wp:effectExtent l="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59552"/>
                      </a:xfrm>
                      <a:prstGeom prst="rect">
                        <a:avLst/>
                      </a:prstGeom>
                      <a:noFill/>
                      <a:ln>
                        <a:noFill/>
                      </a:ln>
                    </pic:spPr>
                  </pic:pic>
                </a:graphicData>
              </a:graphic>
            </wp:inline>
          </w:drawing>
        </w:r>
      </w:del>
      <w:ins w:id="38" w:author="Eva Dusek Jennings" w:date="2022-02-18T11:35:00Z">
        <w:r w:rsidR="000D6BDA" w:rsidRPr="000D6BDA">
          <w:t xml:space="preserve"> </w:t>
        </w:r>
        <w:r w:rsidR="000D6BDA">
          <w:rPr>
            <w:rFonts w:cs="Times Roman"/>
            <w:noProof/>
            <w:color w:val="000000"/>
            <w:sz w:val="26"/>
            <w:szCs w:val="26"/>
          </w:rPr>
          <w:drawing>
            <wp:inline distT="0" distB="0" distL="0" distR="0" wp14:anchorId="376CCA27" wp14:editId="76D50F82">
              <wp:extent cx="54864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ins>
    </w:p>
    <w:p w14:paraId="71F58633" w14:textId="77777777" w:rsidR="00F207B7" w:rsidRPr="00B322BB" w:rsidRDefault="006B608F" w:rsidP="00F207B7">
      <w:pPr>
        <w:widowControl w:val="0"/>
        <w:autoSpaceDE w:val="0"/>
        <w:autoSpaceDN w:val="0"/>
        <w:adjustRightInd w:val="0"/>
        <w:spacing w:after="240" w:line="300" w:lineRule="atLeast"/>
        <w:rPr>
          <w:rFonts w:cs="Times Roman"/>
          <w:sz w:val="26"/>
          <w:szCs w:val="26"/>
        </w:rPr>
      </w:pPr>
      <w:r w:rsidRPr="006B608F">
        <w:rPr>
          <w:rFonts w:cs="Times Roman"/>
          <w:b/>
          <w:color w:val="000000"/>
          <w:sz w:val="26"/>
          <w:szCs w:val="26"/>
        </w:rPr>
        <w:t xml:space="preserve">Figure </w:t>
      </w:r>
      <w:proofErr w:type="gramStart"/>
      <w:r w:rsidRPr="006B608F">
        <w:rPr>
          <w:rFonts w:cs="Times Roman"/>
          <w:b/>
          <w:color w:val="000000"/>
          <w:sz w:val="26"/>
          <w:szCs w:val="26"/>
        </w:rPr>
        <w:t>4.8</w:t>
      </w:r>
      <w:r>
        <w:rPr>
          <w:rFonts w:cs="Times Roman"/>
          <w:color w:val="000000"/>
          <w:sz w:val="26"/>
          <w:szCs w:val="26"/>
        </w:rPr>
        <w:t xml:space="preserve">  </w:t>
      </w:r>
      <w:r w:rsidR="006929E9">
        <w:rPr>
          <w:rFonts w:cs="Times Roman"/>
          <w:color w:val="000000"/>
          <w:sz w:val="26"/>
          <w:szCs w:val="26"/>
        </w:rPr>
        <w:t>Plot</w:t>
      </w:r>
      <w:proofErr w:type="gramEnd"/>
      <w:r w:rsidR="006929E9">
        <w:rPr>
          <w:rFonts w:cs="Times Roman"/>
          <w:color w:val="000000"/>
          <w:sz w:val="26"/>
          <w:szCs w:val="26"/>
        </w:rPr>
        <w:t xml:space="preserve"> showing the </w:t>
      </w:r>
      <w:r w:rsidR="006929E9" w:rsidRPr="00B322BB">
        <w:rPr>
          <w:rFonts w:cs="Times Roman"/>
          <w:sz w:val="26"/>
          <w:szCs w:val="26"/>
        </w:rPr>
        <w:t xml:space="preserve">interaction between rain and pm25_na that is present in the best fit model.  In areas with high pm25_na values, increasing amounts of rain result in a dilution of copper in </w:t>
      </w:r>
      <w:proofErr w:type="spellStart"/>
      <w:r w:rsidR="006929E9" w:rsidRPr="00B322BB">
        <w:rPr>
          <w:rFonts w:cs="Times Roman"/>
          <w:sz w:val="26"/>
          <w:szCs w:val="26"/>
        </w:rPr>
        <w:t>stormwater</w:t>
      </w:r>
      <w:proofErr w:type="spellEnd"/>
      <w:r w:rsidR="006929E9" w:rsidRPr="00B322BB">
        <w:rPr>
          <w:rFonts w:cs="Times Roman"/>
          <w:sz w:val="26"/>
          <w:szCs w:val="26"/>
        </w:rPr>
        <w:t>.</w:t>
      </w:r>
      <w:r w:rsidR="00F207B7" w:rsidRPr="00B322BB">
        <w:rPr>
          <w:rFonts w:cs="Times Roman"/>
          <w:sz w:val="26"/>
          <w:szCs w:val="26"/>
        </w:rPr>
        <w:t xml:space="preserve">  Model fitting was performed using maximum likelihood (ML) estimation.</w:t>
      </w:r>
    </w:p>
    <w:p w14:paraId="6679485F" w14:textId="3C505C66" w:rsidR="006929E9" w:rsidRPr="00B322BB" w:rsidRDefault="006929E9" w:rsidP="00DB3DAD">
      <w:pPr>
        <w:widowControl w:val="0"/>
        <w:autoSpaceDE w:val="0"/>
        <w:autoSpaceDN w:val="0"/>
        <w:adjustRightInd w:val="0"/>
        <w:spacing w:after="240" w:line="300" w:lineRule="atLeast"/>
        <w:rPr>
          <w:rFonts w:cs="Times Roman"/>
          <w:sz w:val="26"/>
          <w:szCs w:val="26"/>
        </w:rPr>
      </w:pPr>
    </w:p>
    <w:p w14:paraId="55DA605E" w14:textId="77777777" w:rsidR="006929E9" w:rsidRPr="00B322BB" w:rsidRDefault="006929E9" w:rsidP="00DB3DAD">
      <w:pPr>
        <w:widowControl w:val="0"/>
        <w:autoSpaceDE w:val="0"/>
        <w:autoSpaceDN w:val="0"/>
        <w:adjustRightInd w:val="0"/>
        <w:spacing w:after="240" w:line="300" w:lineRule="atLeast"/>
        <w:rPr>
          <w:rFonts w:cs="Times Roman"/>
          <w:sz w:val="26"/>
          <w:szCs w:val="26"/>
        </w:rPr>
      </w:pPr>
    </w:p>
    <w:p w14:paraId="3A9A5247" w14:textId="6122FB7C" w:rsidR="00865ECA" w:rsidRDefault="00C449C7" w:rsidP="00DB3DAD">
      <w:pPr>
        <w:widowControl w:val="0"/>
        <w:autoSpaceDE w:val="0"/>
        <w:autoSpaceDN w:val="0"/>
        <w:adjustRightInd w:val="0"/>
        <w:spacing w:after="240" w:line="300" w:lineRule="atLeast"/>
        <w:rPr>
          <w:rFonts w:cs="Times Roman"/>
          <w:color w:val="000000"/>
          <w:sz w:val="26"/>
          <w:szCs w:val="26"/>
        </w:rPr>
      </w:pPr>
      <w:r w:rsidRPr="00B322BB">
        <w:rPr>
          <w:rFonts w:cs="Times Roman"/>
          <w:sz w:val="26"/>
          <w:szCs w:val="26"/>
        </w:rPr>
        <w:t>Comparisons between the Null Model, Categorical Land Use Model, and Landscape Predictor Model can be visualized through residuals (Fig. 4.9)</w:t>
      </w:r>
      <w:r w:rsidR="00F207B7" w:rsidRPr="00B322BB">
        <w:rPr>
          <w:rFonts w:cs="Times Roman"/>
          <w:sz w:val="26"/>
          <w:szCs w:val="26"/>
        </w:rPr>
        <w:t>,</w:t>
      </w:r>
      <w:r w:rsidRPr="00B322BB">
        <w:rPr>
          <w:rFonts w:cs="Times Roman"/>
          <w:sz w:val="26"/>
          <w:szCs w:val="26"/>
        </w:rPr>
        <w:t xml:space="preserve"> </w:t>
      </w:r>
      <w:r w:rsidR="00F207B7" w:rsidRPr="00B322BB">
        <w:rPr>
          <w:rFonts w:cs="Times Roman"/>
          <w:sz w:val="26"/>
          <w:szCs w:val="26"/>
        </w:rPr>
        <w:t xml:space="preserve">comparative metrics such as AIC (Table 4.2), and coefficient values </w:t>
      </w:r>
      <w:r w:rsidRPr="00B322BB">
        <w:rPr>
          <w:rFonts w:cs="Times Roman"/>
          <w:sz w:val="26"/>
          <w:szCs w:val="26"/>
        </w:rPr>
        <w:t xml:space="preserve">(Table 4.2; Fig. 4.10).  </w:t>
      </w:r>
      <w:r w:rsidR="006929E9" w:rsidRPr="00B322BB">
        <w:rPr>
          <w:rFonts w:cs="Times Roman"/>
          <w:sz w:val="26"/>
          <w:szCs w:val="26"/>
        </w:rPr>
        <w:t>Although the AIC value for the Categorical</w:t>
      </w:r>
      <w:r w:rsidR="006929E9">
        <w:rPr>
          <w:rFonts w:cs="Times Roman"/>
          <w:color w:val="000000"/>
          <w:sz w:val="26"/>
          <w:szCs w:val="26"/>
        </w:rPr>
        <w:t xml:space="preserve"> Land Use Model is lower than that of the Landscape Predictor Model, </w:t>
      </w:r>
      <w:r w:rsidR="003220BA">
        <w:rPr>
          <w:rFonts w:cs="Times Roman"/>
          <w:color w:val="000000"/>
          <w:sz w:val="26"/>
          <w:szCs w:val="26"/>
        </w:rPr>
        <w:t>we are not confident in the</w:t>
      </w:r>
      <w:r w:rsidR="006929E9">
        <w:rPr>
          <w:rFonts w:cs="Times Roman"/>
          <w:color w:val="000000"/>
          <w:sz w:val="26"/>
          <w:szCs w:val="26"/>
        </w:rPr>
        <w:t xml:space="preserve"> transferability of the Categorical Land Use Model to watersheds outside of the 14 in this study.  </w:t>
      </w:r>
      <w:r w:rsidR="003220BA">
        <w:rPr>
          <w:rFonts w:cs="Times Roman"/>
          <w:color w:val="000000"/>
          <w:sz w:val="26"/>
          <w:szCs w:val="26"/>
        </w:rPr>
        <w:t xml:space="preserve">Two of the land use categories (Industrial – IND; and Low Density Residential – LDR) each have only two </w:t>
      </w:r>
      <w:r w:rsidR="00653DA2">
        <w:rPr>
          <w:rFonts w:cs="Times Roman"/>
          <w:color w:val="000000"/>
          <w:sz w:val="26"/>
          <w:szCs w:val="26"/>
        </w:rPr>
        <w:t>watershed representatives</w:t>
      </w:r>
      <w:r w:rsidR="003220BA">
        <w:rPr>
          <w:rFonts w:cs="Times Roman"/>
          <w:color w:val="000000"/>
          <w:sz w:val="26"/>
          <w:szCs w:val="26"/>
        </w:rPr>
        <w:t xml:space="preserve"> in our study.  This results in good model fit to the data, but not necessarily for all watersheds in Puget Sound area.</w:t>
      </w:r>
    </w:p>
    <w:p w14:paraId="6014D504" w14:textId="76398436" w:rsidR="00612935" w:rsidRDefault="00CF7C1D" w:rsidP="00DB3DAD">
      <w:pPr>
        <w:widowControl w:val="0"/>
        <w:autoSpaceDE w:val="0"/>
        <w:autoSpaceDN w:val="0"/>
        <w:adjustRightInd w:val="0"/>
        <w:spacing w:after="240" w:line="300" w:lineRule="atLeast"/>
        <w:rPr>
          <w:rFonts w:cs="Times Roman"/>
          <w:color w:val="000000"/>
          <w:sz w:val="26"/>
          <w:szCs w:val="26"/>
        </w:rPr>
      </w:pPr>
      <w:del w:id="39" w:author="Eva Dusek Jennings" w:date="2022-02-18T11:45:00Z">
        <w:r w:rsidDel="00F0541A">
          <w:rPr>
            <w:rFonts w:cs="Times Roman"/>
            <w:noProof/>
            <w:color w:val="000000"/>
            <w:sz w:val="26"/>
            <w:szCs w:val="26"/>
          </w:rPr>
          <w:drawing>
            <wp:inline distT="0" distB="0" distL="0" distR="0" wp14:anchorId="689E0576" wp14:editId="4517EA52">
              <wp:extent cx="5486400" cy="4272714"/>
              <wp:effectExtent l="0" t="0" r="0"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72714"/>
                      </a:xfrm>
                      <a:prstGeom prst="rect">
                        <a:avLst/>
                      </a:prstGeom>
                      <a:noFill/>
                      <a:ln>
                        <a:noFill/>
                      </a:ln>
                    </pic:spPr>
                  </pic:pic>
                </a:graphicData>
              </a:graphic>
            </wp:inline>
          </w:drawing>
        </w:r>
      </w:del>
      <w:ins w:id="40" w:author="Eva Dusek Jennings" w:date="2022-02-18T11:45:00Z">
        <w:r w:rsidR="00F0541A" w:rsidRPr="00F0541A">
          <w:t xml:space="preserve"> </w:t>
        </w:r>
        <w:r w:rsidR="00F0541A">
          <w:rPr>
            <w:rFonts w:cs="Times Roman"/>
            <w:noProof/>
            <w:color w:val="000000"/>
            <w:sz w:val="26"/>
            <w:szCs w:val="26"/>
          </w:rPr>
          <w:drawing>
            <wp:inline distT="0" distB="0" distL="0" distR="0" wp14:anchorId="0D396752" wp14:editId="067EE721">
              <wp:extent cx="5486400" cy="4112605"/>
              <wp:effectExtent l="0" t="0" r="0" b="254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2605"/>
                      </a:xfrm>
                      <a:prstGeom prst="rect">
                        <a:avLst/>
                      </a:prstGeom>
                      <a:noFill/>
                      <a:ln>
                        <a:noFill/>
                      </a:ln>
                    </pic:spPr>
                  </pic:pic>
                </a:graphicData>
              </a:graphic>
            </wp:inline>
          </w:drawing>
        </w:r>
      </w:ins>
    </w:p>
    <w:p w14:paraId="56BC3BD1" w14:textId="77777777" w:rsidR="00D91B82" w:rsidRPr="00B322BB" w:rsidRDefault="00C449C7" w:rsidP="00D91B82">
      <w:pPr>
        <w:widowControl w:val="0"/>
        <w:autoSpaceDE w:val="0"/>
        <w:autoSpaceDN w:val="0"/>
        <w:adjustRightInd w:val="0"/>
        <w:spacing w:after="240" w:line="300" w:lineRule="atLeast"/>
        <w:rPr>
          <w:rFonts w:cs="Times Roman"/>
          <w:sz w:val="26"/>
          <w:szCs w:val="26"/>
        </w:rPr>
      </w:pPr>
      <w:r w:rsidRPr="00C333D6">
        <w:rPr>
          <w:rFonts w:cs="Times Roman"/>
          <w:b/>
          <w:color w:val="000000"/>
          <w:sz w:val="26"/>
          <w:szCs w:val="26"/>
        </w:rPr>
        <w:t xml:space="preserve">Figure </w:t>
      </w:r>
      <w:proofErr w:type="gramStart"/>
      <w:r w:rsidR="00D47961" w:rsidRPr="00C333D6">
        <w:rPr>
          <w:rFonts w:cs="Times Roman"/>
          <w:b/>
          <w:color w:val="000000"/>
          <w:sz w:val="26"/>
          <w:szCs w:val="26"/>
        </w:rPr>
        <w:t>4.9</w:t>
      </w:r>
      <w:r w:rsidR="00D47961">
        <w:rPr>
          <w:rFonts w:cs="Times Roman"/>
          <w:color w:val="000000"/>
          <w:sz w:val="26"/>
          <w:szCs w:val="26"/>
        </w:rPr>
        <w:t xml:space="preserve">  </w:t>
      </w:r>
      <w:r w:rsidR="00AB7C82">
        <w:rPr>
          <w:rFonts w:cs="Times Roman"/>
          <w:color w:val="000000"/>
          <w:sz w:val="26"/>
          <w:szCs w:val="26"/>
        </w:rPr>
        <w:t>Copper</w:t>
      </w:r>
      <w:proofErr w:type="gramEnd"/>
      <w:r w:rsidR="00AB7C82">
        <w:rPr>
          <w:rFonts w:cs="Times Roman"/>
          <w:color w:val="000000"/>
          <w:sz w:val="26"/>
          <w:szCs w:val="26"/>
        </w:rPr>
        <w:t xml:space="preserve"> model residuals for the Null Model, Categorical Land Use Model, and </w:t>
      </w:r>
      <w:r w:rsidR="00AB7C82" w:rsidRPr="00B322BB">
        <w:rPr>
          <w:rFonts w:cs="Times Roman"/>
          <w:sz w:val="26"/>
          <w:szCs w:val="26"/>
        </w:rPr>
        <w:t>Landscape Predictor Models.  Each bar represents one watershed, with colors representing agencies.</w:t>
      </w:r>
      <w:r w:rsidR="00D91B82" w:rsidRPr="00B322BB">
        <w:rPr>
          <w:rFonts w:cs="Times Roman"/>
          <w:sz w:val="26"/>
          <w:szCs w:val="26"/>
        </w:rPr>
        <w:t xml:space="preserve">  Model fitting was performed using maximum likelihood (ML) estimation.</w:t>
      </w:r>
    </w:p>
    <w:p w14:paraId="52E1D6F4" w14:textId="2F407459" w:rsidR="0087173E" w:rsidRPr="00B322BB" w:rsidRDefault="0087173E" w:rsidP="00DB3DAD">
      <w:pPr>
        <w:widowControl w:val="0"/>
        <w:autoSpaceDE w:val="0"/>
        <w:autoSpaceDN w:val="0"/>
        <w:adjustRightInd w:val="0"/>
        <w:spacing w:after="240" w:line="300" w:lineRule="atLeast"/>
        <w:rPr>
          <w:rFonts w:cs="Times Roman"/>
          <w:sz w:val="26"/>
          <w:szCs w:val="26"/>
        </w:rPr>
      </w:pPr>
    </w:p>
    <w:p w14:paraId="69FF6E8F" w14:textId="7EFB64E1" w:rsidR="00D91B82" w:rsidRPr="00B322BB" w:rsidRDefault="006B608F" w:rsidP="00D91B82">
      <w:pPr>
        <w:widowControl w:val="0"/>
        <w:autoSpaceDE w:val="0"/>
        <w:autoSpaceDN w:val="0"/>
        <w:adjustRightInd w:val="0"/>
        <w:spacing w:after="240" w:line="300" w:lineRule="atLeast"/>
        <w:rPr>
          <w:rFonts w:cs="Times Roman"/>
          <w:sz w:val="26"/>
          <w:szCs w:val="26"/>
        </w:rPr>
      </w:pPr>
      <w:r w:rsidRPr="00B322BB">
        <w:rPr>
          <w:rFonts w:cs="Times Roman"/>
          <w:b/>
          <w:sz w:val="26"/>
          <w:szCs w:val="26"/>
        </w:rPr>
        <w:t xml:space="preserve">Table </w:t>
      </w:r>
      <w:proofErr w:type="gramStart"/>
      <w:r w:rsidRPr="00B322BB">
        <w:rPr>
          <w:rFonts w:cs="Times Roman"/>
          <w:b/>
          <w:sz w:val="26"/>
          <w:szCs w:val="26"/>
        </w:rPr>
        <w:t>4.2</w:t>
      </w:r>
      <w:r w:rsidR="00612935" w:rsidRPr="00B322BB">
        <w:rPr>
          <w:rFonts w:cs="Times Roman"/>
          <w:sz w:val="26"/>
          <w:szCs w:val="26"/>
        </w:rPr>
        <w:t xml:space="preserve">  Coefficient</w:t>
      </w:r>
      <w:proofErr w:type="gramEnd"/>
      <w:r w:rsidR="00612935" w:rsidRPr="00B322BB">
        <w:rPr>
          <w:rFonts w:cs="Times Roman"/>
          <w:sz w:val="26"/>
          <w:szCs w:val="26"/>
        </w:rPr>
        <w:t xml:space="preserve"> values (st</w:t>
      </w:r>
      <w:r w:rsidR="00F9386A" w:rsidRPr="00B322BB">
        <w:rPr>
          <w:rFonts w:cs="Times Roman"/>
          <w:sz w:val="26"/>
          <w:szCs w:val="26"/>
        </w:rPr>
        <w:t>andar</w:t>
      </w:r>
      <w:r w:rsidR="00612935" w:rsidRPr="00B322BB">
        <w:rPr>
          <w:rFonts w:cs="Times Roman"/>
          <w:sz w:val="26"/>
          <w:szCs w:val="26"/>
        </w:rPr>
        <w:t xml:space="preserve">d </w:t>
      </w:r>
      <w:r w:rsidR="00F9386A" w:rsidRPr="00B322BB">
        <w:rPr>
          <w:rFonts w:cs="Times Roman"/>
          <w:sz w:val="26"/>
          <w:szCs w:val="26"/>
        </w:rPr>
        <w:t>error</w:t>
      </w:r>
      <w:r w:rsidR="00612935" w:rsidRPr="00B322BB">
        <w:rPr>
          <w:rFonts w:cs="Times Roman"/>
          <w:sz w:val="26"/>
          <w:szCs w:val="26"/>
        </w:rPr>
        <w:t xml:space="preserve"> in parenthesis)</w:t>
      </w:r>
      <w:r w:rsidR="00F9386A" w:rsidRPr="00B322BB">
        <w:rPr>
          <w:rFonts w:cs="Times Roman"/>
          <w:sz w:val="26"/>
          <w:szCs w:val="26"/>
        </w:rPr>
        <w:t xml:space="preserve"> for the three copper models.  For the Categorical </w:t>
      </w:r>
      <w:proofErr w:type="spellStart"/>
      <w:r w:rsidR="00F9386A" w:rsidRPr="00B322BB">
        <w:rPr>
          <w:rFonts w:cs="Times Roman"/>
          <w:sz w:val="26"/>
          <w:szCs w:val="26"/>
        </w:rPr>
        <w:t>Landuse</w:t>
      </w:r>
      <w:proofErr w:type="spellEnd"/>
      <w:r w:rsidR="00F9386A" w:rsidRPr="00B322BB">
        <w:rPr>
          <w:rFonts w:cs="Times Roman"/>
          <w:sz w:val="26"/>
          <w:szCs w:val="26"/>
        </w:rPr>
        <w:t xml:space="preserve"> Model, the baseline </w:t>
      </w:r>
      <w:proofErr w:type="spellStart"/>
      <w:r w:rsidR="00F9386A" w:rsidRPr="00B322BB">
        <w:rPr>
          <w:rFonts w:cs="Times Roman"/>
          <w:sz w:val="26"/>
          <w:szCs w:val="26"/>
        </w:rPr>
        <w:t>landuse</w:t>
      </w:r>
      <w:proofErr w:type="spellEnd"/>
      <w:r w:rsidR="00F9386A" w:rsidRPr="00B322BB">
        <w:rPr>
          <w:rFonts w:cs="Times Roman"/>
          <w:sz w:val="26"/>
          <w:szCs w:val="26"/>
        </w:rPr>
        <w:t xml:space="preserve"> is LDR; all other land use categories are adjustments from the baseline.  </w:t>
      </w:r>
      <w:r w:rsidR="008E5E36" w:rsidRPr="00B322BB">
        <w:rPr>
          <w:rFonts w:cs="Times Roman"/>
          <w:sz w:val="26"/>
          <w:szCs w:val="26"/>
        </w:rPr>
        <w:t>Final coefficient values for l</w:t>
      </w:r>
      <w:r w:rsidR="00F9386A" w:rsidRPr="00B322BB">
        <w:rPr>
          <w:rFonts w:cs="Times Roman"/>
          <w:sz w:val="26"/>
          <w:szCs w:val="26"/>
        </w:rPr>
        <w:t xml:space="preserve">inear mixed effects models </w:t>
      </w:r>
      <w:r w:rsidR="008E5E36" w:rsidRPr="00B322BB">
        <w:rPr>
          <w:rFonts w:cs="Times Roman"/>
          <w:sz w:val="26"/>
          <w:szCs w:val="26"/>
        </w:rPr>
        <w:t xml:space="preserve">are based on fitting </w:t>
      </w:r>
      <w:r w:rsidR="00D91B82" w:rsidRPr="00B322BB">
        <w:rPr>
          <w:rFonts w:cs="Times Roman"/>
          <w:sz w:val="26"/>
          <w:szCs w:val="26"/>
        </w:rPr>
        <w:t>with restricted maximum likelihood (REML) estimation, and may differ slightly from those fitted using maximum likelihood (ML) estimation.</w:t>
      </w:r>
    </w:p>
    <w:p w14:paraId="1A3CF08B" w14:textId="0D5A12EA" w:rsidR="00612935" w:rsidRDefault="00612935" w:rsidP="00DB3DAD">
      <w:pPr>
        <w:widowControl w:val="0"/>
        <w:autoSpaceDE w:val="0"/>
        <w:autoSpaceDN w:val="0"/>
        <w:adjustRightInd w:val="0"/>
        <w:spacing w:after="240" w:line="300" w:lineRule="atLeast"/>
        <w:rPr>
          <w:rFonts w:cs="Times Roman"/>
          <w:color w:val="000000"/>
          <w:sz w:val="26"/>
          <w:szCs w:val="26"/>
        </w:rPr>
      </w:pPr>
    </w:p>
    <w:p w14:paraId="1D43FADC" w14:textId="01A06F49" w:rsidR="00612935" w:rsidRDefault="00612935" w:rsidP="00DB3DAD">
      <w:pPr>
        <w:widowControl w:val="0"/>
        <w:autoSpaceDE w:val="0"/>
        <w:autoSpaceDN w:val="0"/>
        <w:adjustRightInd w:val="0"/>
        <w:spacing w:after="240" w:line="300" w:lineRule="atLeast"/>
        <w:rPr>
          <w:rFonts w:cs="Times Roman"/>
          <w:color w:val="000000"/>
          <w:sz w:val="26"/>
          <w:szCs w:val="26"/>
        </w:rPr>
      </w:pPr>
      <w:del w:id="41" w:author="Eva Dusek Jennings" w:date="2022-02-18T11:53:00Z">
        <w:r w:rsidDel="00743358">
          <w:rPr>
            <w:rFonts w:cs="Times Roman"/>
            <w:noProof/>
            <w:color w:val="000000"/>
            <w:sz w:val="26"/>
            <w:szCs w:val="26"/>
          </w:rPr>
          <w:drawing>
            <wp:inline distT="0" distB="0" distL="0" distR="0" wp14:anchorId="11CF90A6" wp14:editId="40E4F0A3">
              <wp:extent cx="5486400" cy="2330450"/>
              <wp:effectExtent l="0" t="0" r="0" b="635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30450"/>
                      </a:xfrm>
                      <a:prstGeom prst="rect">
                        <a:avLst/>
                      </a:prstGeom>
                      <a:noFill/>
                      <a:ln>
                        <a:noFill/>
                      </a:ln>
                    </pic:spPr>
                  </pic:pic>
                </a:graphicData>
              </a:graphic>
            </wp:inline>
          </w:drawing>
        </w:r>
      </w:del>
      <w:ins w:id="42" w:author="Eva Dusek Jennings" w:date="2022-02-18T11:53:00Z">
        <w:r w:rsidR="00743358" w:rsidRPr="00743358">
          <w:t xml:space="preserve"> </w:t>
        </w:r>
        <w:r w:rsidR="00743358">
          <w:rPr>
            <w:rFonts w:cs="Times Roman"/>
            <w:noProof/>
            <w:color w:val="000000"/>
            <w:sz w:val="26"/>
            <w:szCs w:val="26"/>
          </w:rPr>
          <w:drawing>
            <wp:inline distT="0" distB="0" distL="0" distR="0" wp14:anchorId="358146BB" wp14:editId="7B235783">
              <wp:extent cx="5486400" cy="2309091"/>
              <wp:effectExtent l="0" t="0" r="0" b="254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309091"/>
                      </a:xfrm>
                      <a:prstGeom prst="rect">
                        <a:avLst/>
                      </a:prstGeom>
                      <a:noFill/>
                      <a:ln>
                        <a:noFill/>
                      </a:ln>
                    </pic:spPr>
                  </pic:pic>
                </a:graphicData>
              </a:graphic>
            </wp:inline>
          </w:drawing>
        </w:r>
      </w:ins>
    </w:p>
    <w:p w14:paraId="3CA468A7" w14:textId="77777777" w:rsidR="00AC0224" w:rsidRDefault="00AC0224" w:rsidP="00DB3DAD">
      <w:pPr>
        <w:widowControl w:val="0"/>
        <w:autoSpaceDE w:val="0"/>
        <w:autoSpaceDN w:val="0"/>
        <w:adjustRightInd w:val="0"/>
        <w:spacing w:after="240" w:line="300" w:lineRule="atLeast"/>
        <w:rPr>
          <w:rFonts w:cs="Times Roman"/>
          <w:color w:val="000000"/>
          <w:sz w:val="26"/>
          <w:szCs w:val="26"/>
        </w:rPr>
      </w:pPr>
    </w:p>
    <w:p w14:paraId="636E07EB" w14:textId="3CD1909B" w:rsidR="003220BA" w:rsidRPr="00710338" w:rsidRDefault="00612935" w:rsidP="00DB3DAD">
      <w:pPr>
        <w:widowControl w:val="0"/>
        <w:autoSpaceDE w:val="0"/>
        <w:autoSpaceDN w:val="0"/>
        <w:adjustRightInd w:val="0"/>
        <w:spacing w:after="240" w:line="300" w:lineRule="atLeast"/>
        <w:rPr>
          <w:rFonts w:cs="Times Roman"/>
          <w:color w:val="000000"/>
          <w:sz w:val="26"/>
          <w:szCs w:val="26"/>
        </w:rPr>
      </w:pPr>
      <w:del w:id="43" w:author="Eva Dusek Jennings" w:date="2022-02-18T11:55:00Z">
        <w:r w:rsidDel="00743358">
          <w:rPr>
            <w:rFonts w:cs="Times Roman"/>
            <w:noProof/>
            <w:color w:val="000000"/>
            <w:sz w:val="26"/>
            <w:szCs w:val="26"/>
          </w:rPr>
          <w:drawing>
            <wp:inline distT="0" distB="0" distL="0" distR="0" wp14:anchorId="18DABD08" wp14:editId="4FDC7496">
              <wp:extent cx="5367020" cy="4183184"/>
              <wp:effectExtent l="0" t="0" r="0" b="825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7855" cy="4183835"/>
                      </a:xfrm>
                      <a:prstGeom prst="rect">
                        <a:avLst/>
                      </a:prstGeom>
                      <a:noFill/>
                      <a:ln>
                        <a:noFill/>
                      </a:ln>
                    </pic:spPr>
                  </pic:pic>
                </a:graphicData>
              </a:graphic>
            </wp:inline>
          </w:drawing>
        </w:r>
      </w:del>
      <w:ins w:id="44" w:author="Eva Dusek Jennings" w:date="2022-02-18T11:56:00Z">
        <w:r w:rsidR="00743358" w:rsidRPr="00743358">
          <w:t xml:space="preserve"> </w:t>
        </w:r>
        <w:r w:rsidR="00743358">
          <w:rPr>
            <w:rFonts w:cs="Times Roman"/>
            <w:noProof/>
            <w:color w:val="000000"/>
            <w:sz w:val="26"/>
            <w:szCs w:val="26"/>
          </w:rPr>
          <w:drawing>
            <wp:inline distT="0" distB="0" distL="0" distR="0" wp14:anchorId="60E52EEF" wp14:editId="049AD1C9">
              <wp:extent cx="5486400" cy="4330882"/>
              <wp:effectExtent l="0" t="0" r="0" b="1270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330882"/>
                      </a:xfrm>
                      <a:prstGeom prst="rect">
                        <a:avLst/>
                      </a:prstGeom>
                      <a:noFill/>
                      <a:ln>
                        <a:noFill/>
                      </a:ln>
                    </pic:spPr>
                  </pic:pic>
                </a:graphicData>
              </a:graphic>
            </wp:inline>
          </w:drawing>
        </w:r>
      </w:ins>
    </w:p>
    <w:p w14:paraId="0CF0AC26" w14:textId="02CB9D7F" w:rsidR="00D91B82" w:rsidRPr="00B322BB" w:rsidRDefault="00AC0224" w:rsidP="00D91B82">
      <w:pPr>
        <w:widowControl w:val="0"/>
        <w:autoSpaceDE w:val="0"/>
        <w:autoSpaceDN w:val="0"/>
        <w:adjustRightInd w:val="0"/>
        <w:spacing w:after="240" w:line="300" w:lineRule="atLeast"/>
        <w:rPr>
          <w:rFonts w:cs="Times Roman"/>
          <w:sz w:val="26"/>
          <w:szCs w:val="26"/>
        </w:rPr>
      </w:pPr>
      <w:r w:rsidRPr="00653DA2">
        <w:rPr>
          <w:rFonts w:cs="Times Roman"/>
          <w:b/>
          <w:color w:val="000000"/>
          <w:sz w:val="26"/>
          <w:szCs w:val="26"/>
        </w:rPr>
        <w:t xml:space="preserve">Figure </w:t>
      </w:r>
      <w:proofErr w:type="gramStart"/>
      <w:r w:rsidRPr="00653DA2">
        <w:rPr>
          <w:rFonts w:cs="Times Roman"/>
          <w:b/>
          <w:color w:val="000000"/>
          <w:sz w:val="26"/>
          <w:szCs w:val="26"/>
        </w:rPr>
        <w:t>4.10</w:t>
      </w:r>
      <w:r>
        <w:rPr>
          <w:rFonts w:cs="Times Roman"/>
          <w:color w:val="000000"/>
          <w:sz w:val="26"/>
          <w:szCs w:val="26"/>
        </w:rPr>
        <w:t xml:space="preserve">  </w:t>
      </w:r>
      <w:r w:rsidR="00791855" w:rsidRPr="00B322BB">
        <w:rPr>
          <w:rFonts w:cs="Times Roman"/>
          <w:sz w:val="26"/>
          <w:szCs w:val="26"/>
        </w:rPr>
        <w:t>Model</w:t>
      </w:r>
      <w:proofErr w:type="gramEnd"/>
      <w:r w:rsidR="00791855" w:rsidRPr="00B322BB">
        <w:rPr>
          <w:rFonts w:cs="Times Roman"/>
          <w:sz w:val="26"/>
          <w:szCs w:val="26"/>
        </w:rPr>
        <w:t xml:space="preserve"> coefficients for the Null Model (green), Categorical Land Use Model (blue), and Landscape Predictor Model (red).</w:t>
      </w:r>
      <w:r w:rsidR="00D91B82" w:rsidRPr="00B322BB">
        <w:rPr>
          <w:rFonts w:cs="Times Roman"/>
          <w:sz w:val="26"/>
          <w:szCs w:val="26"/>
        </w:rPr>
        <w:t xml:space="preserve">  Final coefficient values for linear mixed effects models are based on fitting with restricted maximum likelihood </w:t>
      </w:r>
      <w:r w:rsidR="002A1828" w:rsidRPr="00B322BB">
        <w:rPr>
          <w:rFonts w:cs="Times Roman"/>
          <w:sz w:val="26"/>
          <w:szCs w:val="26"/>
        </w:rPr>
        <w:t xml:space="preserve">(REML) </w:t>
      </w:r>
      <w:r w:rsidR="00D91B82" w:rsidRPr="00B322BB">
        <w:rPr>
          <w:rFonts w:cs="Times Roman"/>
          <w:sz w:val="26"/>
          <w:szCs w:val="26"/>
        </w:rPr>
        <w:t xml:space="preserve">estimation, and may differ slightly from those fitted using maximum likelihood </w:t>
      </w:r>
      <w:r w:rsidR="002A1828" w:rsidRPr="00B322BB">
        <w:rPr>
          <w:rFonts w:cs="Times Roman"/>
          <w:sz w:val="26"/>
          <w:szCs w:val="26"/>
        </w:rPr>
        <w:t xml:space="preserve">(ML) </w:t>
      </w:r>
      <w:r w:rsidR="00D91B82" w:rsidRPr="00B322BB">
        <w:rPr>
          <w:rFonts w:cs="Times Roman"/>
          <w:sz w:val="26"/>
          <w:szCs w:val="26"/>
        </w:rPr>
        <w:t>estimation.</w:t>
      </w:r>
    </w:p>
    <w:p w14:paraId="7A3B963E" w14:textId="245C8896" w:rsidR="00865ECA" w:rsidRPr="00710338" w:rsidRDefault="00865ECA" w:rsidP="00DB3DAD">
      <w:pPr>
        <w:widowControl w:val="0"/>
        <w:autoSpaceDE w:val="0"/>
        <w:autoSpaceDN w:val="0"/>
        <w:adjustRightInd w:val="0"/>
        <w:spacing w:after="240" w:line="300" w:lineRule="atLeast"/>
        <w:rPr>
          <w:rFonts w:cs="Times Roman"/>
          <w:color w:val="000000"/>
          <w:sz w:val="26"/>
          <w:szCs w:val="26"/>
        </w:rPr>
      </w:pPr>
    </w:p>
    <w:p w14:paraId="5127E9B0" w14:textId="77777777" w:rsidR="0087173E" w:rsidRDefault="0087173E" w:rsidP="00DB3DAD">
      <w:pPr>
        <w:widowControl w:val="0"/>
        <w:autoSpaceDE w:val="0"/>
        <w:autoSpaceDN w:val="0"/>
        <w:adjustRightInd w:val="0"/>
        <w:spacing w:after="240" w:line="300" w:lineRule="atLeast"/>
        <w:rPr>
          <w:rFonts w:ascii="Times Roman" w:hAnsi="Times Roman" w:cs="Times Roman"/>
          <w:color w:val="000000"/>
          <w:sz w:val="26"/>
          <w:szCs w:val="26"/>
        </w:rPr>
      </w:pPr>
    </w:p>
    <w:p w14:paraId="324346DE" w14:textId="6684098C" w:rsidR="007537DE" w:rsidRDefault="007537DE" w:rsidP="007537DE">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 xml:space="preserve">The </w:t>
      </w:r>
      <w:r w:rsidR="00D91B82">
        <w:rPr>
          <w:rFonts w:cs="Times Roman"/>
          <w:color w:val="000000"/>
          <w:sz w:val="26"/>
          <w:szCs w:val="26"/>
        </w:rPr>
        <w:t>L</w:t>
      </w:r>
      <w:r>
        <w:rPr>
          <w:rFonts w:cs="Times Roman"/>
          <w:color w:val="000000"/>
          <w:sz w:val="26"/>
          <w:szCs w:val="26"/>
        </w:rPr>
        <w:t xml:space="preserve">andscape </w:t>
      </w:r>
      <w:r w:rsidR="00D91B82">
        <w:rPr>
          <w:rFonts w:cs="Times Roman"/>
          <w:color w:val="000000"/>
          <w:sz w:val="26"/>
          <w:szCs w:val="26"/>
        </w:rPr>
        <w:t>P</w:t>
      </w:r>
      <w:r>
        <w:rPr>
          <w:rFonts w:cs="Times Roman"/>
          <w:color w:val="000000"/>
          <w:sz w:val="26"/>
          <w:szCs w:val="26"/>
        </w:rPr>
        <w:t xml:space="preserve">redictor </w:t>
      </w:r>
      <w:r w:rsidR="00D91B82">
        <w:rPr>
          <w:rFonts w:cs="Times Roman"/>
          <w:color w:val="000000"/>
          <w:sz w:val="26"/>
          <w:szCs w:val="26"/>
        </w:rPr>
        <w:t>M</w:t>
      </w:r>
      <w:r>
        <w:rPr>
          <w:rFonts w:cs="Times Roman"/>
          <w:color w:val="000000"/>
          <w:sz w:val="26"/>
          <w:szCs w:val="26"/>
        </w:rPr>
        <w:t xml:space="preserve">odel for </w:t>
      </w:r>
      <w:r w:rsidR="00D91B82">
        <w:rPr>
          <w:rFonts w:cs="Times Roman"/>
          <w:color w:val="000000"/>
          <w:sz w:val="26"/>
          <w:szCs w:val="26"/>
        </w:rPr>
        <w:t xml:space="preserve">total </w:t>
      </w:r>
      <w:r>
        <w:rPr>
          <w:rFonts w:cs="Times Roman"/>
          <w:color w:val="000000"/>
          <w:sz w:val="26"/>
          <w:szCs w:val="26"/>
        </w:rPr>
        <w:t xml:space="preserve">copper, used as the basis for the </w:t>
      </w:r>
      <w:proofErr w:type="spellStart"/>
      <w:r>
        <w:rPr>
          <w:rFonts w:cs="Times Roman"/>
          <w:color w:val="000000"/>
          <w:sz w:val="26"/>
          <w:szCs w:val="26"/>
        </w:rPr>
        <w:t>Stormwater</w:t>
      </w:r>
      <w:proofErr w:type="spellEnd"/>
      <w:r>
        <w:rPr>
          <w:rFonts w:cs="Times Roman"/>
          <w:color w:val="000000"/>
          <w:sz w:val="26"/>
          <w:szCs w:val="26"/>
        </w:rPr>
        <w:t xml:space="preserve"> Heat Map </w:t>
      </w:r>
      <w:r w:rsidR="00D91B82">
        <w:rPr>
          <w:rFonts w:cs="Times Roman"/>
          <w:color w:val="000000"/>
          <w:sz w:val="26"/>
          <w:szCs w:val="26"/>
        </w:rPr>
        <w:t xml:space="preserve">total </w:t>
      </w:r>
      <w:r>
        <w:rPr>
          <w:rFonts w:cs="Times Roman"/>
          <w:color w:val="000000"/>
          <w:sz w:val="26"/>
          <w:szCs w:val="26"/>
        </w:rPr>
        <w:t>copper layer, is:</w:t>
      </w:r>
    </w:p>
    <w:p w14:paraId="5A028658" w14:textId="1C9333B9" w:rsidR="007537DE" w:rsidRDefault="007537DE" w:rsidP="00F048CA">
      <w:pPr>
        <w:widowControl w:val="0"/>
        <w:autoSpaceDE w:val="0"/>
        <w:autoSpaceDN w:val="0"/>
        <w:adjustRightInd w:val="0"/>
        <w:spacing w:after="240" w:line="300" w:lineRule="atLeast"/>
        <w:ind w:left="720"/>
        <w:rPr>
          <w:rFonts w:cs="Times Roman"/>
          <w:color w:val="000000"/>
          <w:sz w:val="26"/>
          <w:szCs w:val="26"/>
        </w:rPr>
      </w:pPr>
      <w:proofErr w:type="spellStart"/>
      <w:proofErr w:type="gramStart"/>
      <w:r w:rsidRPr="003A584B">
        <w:rPr>
          <w:rFonts w:cs="Times Roman"/>
          <w:i/>
          <w:color w:val="000000"/>
          <w:sz w:val="26"/>
          <w:szCs w:val="26"/>
        </w:rPr>
        <w:t>ln</w:t>
      </w:r>
      <w:proofErr w:type="spellEnd"/>
      <w:proofErr w:type="gramEnd"/>
      <w:r>
        <w:rPr>
          <w:rFonts w:cs="Times Roman"/>
          <w:color w:val="000000"/>
          <w:sz w:val="26"/>
          <w:szCs w:val="26"/>
        </w:rPr>
        <w:t>(copper) = 2.2</w:t>
      </w:r>
      <w:ins w:id="45" w:author="Eva Dusek Jennings" w:date="2022-02-18T11:56:00Z">
        <w:r w:rsidR="000E37AC">
          <w:rPr>
            <w:rFonts w:cs="Times Roman"/>
            <w:color w:val="000000"/>
            <w:sz w:val="26"/>
            <w:szCs w:val="26"/>
          </w:rPr>
          <w:t>2</w:t>
        </w:r>
      </w:ins>
      <w:del w:id="46" w:author="Eva Dusek Jennings" w:date="2022-02-18T11:56:00Z">
        <w:r w:rsidDel="000E37AC">
          <w:rPr>
            <w:rFonts w:cs="Times Roman"/>
            <w:color w:val="000000"/>
            <w:sz w:val="26"/>
            <w:szCs w:val="26"/>
          </w:rPr>
          <w:delText>4</w:delText>
        </w:r>
      </w:del>
      <w:r>
        <w:rPr>
          <w:rFonts w:cs="Times Roman"/>
          <w:color w:val="000000"/>
          <w:sz w:val="26"/>
          <w:szCs w:val="26"/>
        </w:rPr>
        <w:t xml:space="preserve"> – 0.14*rain + 0.</w:t>
      </w:r>
      <w:del w:id="47" w:author="Eva Dusek Jennings" w:date="2022-02-18T11:56:00Z">
        <w:r w:rsidDel="000E37AC">
          <w:rPr>
            <w:rFonts w:cs="Times Roman"/>
            <w:color w:val="000000"/>
            <w:sz w:val="26"/>
            <w:szCs w:val="26"/>
          </w:rPr>
          <w:delText>4</w:delText>
        </w:r>
        <w:r w:rsidR="00E91701" w:rsidDel="000E37AC">
          <w:rPr>
            <w:rFonts w:cs="Times Roman"/>
            <w:color w:val="000000"/>
            <w:sz w:val="26"/>
            <w:szCs w:val="26"/>
          </w:rPr>
          <w:delText>2</w:delText>
        </w:r>
      </w:del>
      <w:proofErr w:type="gramStart"/>
      <w:ins w:id="48" w:author="Eva Dusek Jennings" w:date="2022-02-18T11:56:00Z">
        <w:r w:rsidR="000E37AC">
          <w:rPr>
            <w:rFonts w:cs="Times Roman"/>
            <w:color w:val="000000"/>
            <w:sz w:val="26"/>
            <w:szCs w:val="26"/>
          </w:rPr>
          <w:t>41</w:t>
        </w:r>
      </w:ins>
      <w:r w:rsidR="00E91701">
        <w:rPr>
          <w:rFonts w:cs="Times Roman"/>
          <w:color w:val="000000"/>
          <w:sz w:val="26"/>
          <w:szCs w:val="26"/>
        </w:rPr>
        <w:t>*summer + 0.</w:t>
      </w:r>
      <w:proofErr w:type="gramEnd"/>
      <w:del w:id="49" w:author="Eva Dusek Jennings" w:date="2022-02-18T11:56:00Z">
        <w:r w:rsidR="00E91701" w:rsidDel="000E37AC">
          <w:rPr>
            <w:rFonts w:cs="Times Roman"/>
            <w:color w:val="000000"/>
            <w:sz w:val="26"/>
            <w:szCs w:val="26"/>
          </w:rPr>
          <w:delText>35</w:delText>
        </w:r>
      </w:del>
      <w:proofErr w:type="gramStart"/>
      <w:ins w:id="50" w:author="Eva Dusek Jennings" w:date="2022-02-18T11:56:00Z">
        <w:r w:rsidR="000E37AC">
          <w:rPr>
            <w:rFonts w:cs="Times Roman"/>
            <w:color w:val="000000"/>
            <w:sz w:val="26"/>
            <w:szCs w:val="26"/>
          </w:rPr>
          <w:t>3</w:t>
        </w:r>
        <w:proofErr w:type="spellStart"/>
        <w:r w:rsidR="000E37AC">
          <w:rPr>
            <w:rFonts w:cs="Times Roman"/>
            <w:color w:val="000000"/>
            <w:sz w:val="26"/>
            <w:szCs w:val="26"/>
          </w:rPr>
          <w:t>4</w:t>
        </w:r>
      </w:ins>
      <w:r w:rsidR="00E91701">
        <w:rPr>
          <w:rFonts w:cs="Times Roman"/>
          <w:color w:val="000000"/>
          <w:sz w:val="26"/>
          <w:szCs w:val="26"/>
        </w:rPr>
        <w:t>*</w:t>
      </w:r>
      <w:ins w:id="51" w:author="Eva Dusek Jennings" w:date="2022-02-18T11:57:00Z">
        <w:r w:rsidR="005A386E">
          <w:rPr>
            <w:rFonts w:cs="Times Roman"/>
            <w:color w:val="000000"/>
            <w:sz w:val="26"/>
            <w:szCs w:val="26"/>
          </w:rPr>
          <w:t>sqrt_</w:t>
        </w:r>
      </w:ins>
      <w:r w:rsidR="00E91701">
        <w:rPr>
          <w:rFonts w:cs="Times Roman"/>
          <w:color w:val="000000"/>
          <w:sz w:val="26"/>
          <w:szCs w:val="26"/>
        </w:rPr>
        <w:t>traffic</w:t>
      </w:r>
      <w:proofErr w:type="spellEnd"/>
      <w:r w:rsidR="00E91701">
        <w:rPr>
          <w:rFonts w:cs="Times Roman"/>
          <w:color w:val="000000"/>
          <w:sz w:val="26"/>
          <w:szCs w:val="26"/>
        </w:rPr>
        <w:t xml:space="preserve"> + 0.56*</w:t>
      </w:r>
      <w:r>
        <w:rPr>
          <w:rFonts w:cs="Times Roman"/>
          <w:color w:val="000000"/>
          <w:sz w:val="26"/>
          <w:szCs w:val="26"/>
        </w:rPr>
        <w:t>devAg</w:t>
      </w:r>
      <w:r w:rsidR="00E91701">
        <w:rPr>
          <w:rFonts w:cs="Times Roman"/>
          <w:color w:val="000000"/>
          <w:sz w:val="26"/>
          <w:szCs w:val="26"/>
        </w:rPr>
        <w:t>e2</w:t>
      </w:r>
      <w:r>
        <w:rPr>
          <w:rFonts w:cs="Times Roman"/>
          <w:color w:val="000000"/>
          <w:sz w:val="26"/>
          <w:szCs w:val="26"/>
        </w:rPr>
        <w:t xml:space="preserve"> + 0.</w:t>
      </w:r>
      <w:proofErr w:type="gramEnd"/>
      <w:del w:id="52" w:author="Eva Dusek Jennings" w:date="2022-02-18T11:56:00Z">
        <w:r w:rsidDel="000E37AC">
          <w:rPr>
            <w:rFonts w:cs="Times Roman"/>
            <w:color w:val="000000"/>
            <w:sz w:val="26"/>
            <w:szCs w:val="26"/>
          </w:rPr>
          <w:delText>66</w:delText>
        </w:r>
      </w:del>
      <w:ins w:id="53" w:author="Eva Dusek Jennings" w:date="2022-02-18T11:56:00Z">
        <w:r w:rsidR="000E37AC">
          <w:rPr>
            <w:rFonts w:cs="Times Roman"/>
            <w:color w:val="000000"/>
            <w:sz w:val="26"/>
            <w:szCs w:val="26"/>
          </w:rPr>
          <w:t>75</w:t>
        </w:r>
      </w:ins>
      <w:r>
        <w:rPr>
          <w:rFonts w:cs="Times Roman"/>
          <w:color w:val="000000"/>
          <w:sz w:val="26"/>
          <w:szCs w:val="26"/>
        </w:rPr>
        <w:t>*pm25_na – 0.07*rain</w:t>
      </w:r>
      <w:proofErr w:type="gramStart"/>
      <w:r>
        <w:rPr>
          <w:rFonts w:cs="Times Roman"/>
          <w:color w:val="000000"/>
          <w:sz w:val="26"/>
          <w:szCs w:val="26"/>
        </w:rPr>
        <w:t>:pm25</w:t>
      </w:r>
      <w:proofErr w:type="gramEnd"/>
      <w:r>
        <w:rPr>
          <w:rFonts w:cs="Times Roman"/>
          <w:color w:val="000000"/>
          <w:sz w:val="26"/>
          <w:szCs w:val="26"/>
        </w:rPr>
        <w:t>_na</w:t>
      </w:r>
    </w:p>
    <w:p w14:paraId="564D0FA0" w14:textId="15A209B2" w:rsidR="00E91701" w:rsidRDefault="007537DE" w:rsidP="00E91701">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where</w:t>
      </w:r>
      <w:proofErr w:type="gramEnd"/>
      <w:r>
        <w:rPr>
          <w:rFonts w:cs="Times Roman"/>
          <w:color w:val="000000"/>
          <w:sz w:val="26"/>
          <w:szCs w:val="26"/>
        </w:rPr>
        <w:t xml:space="preserve"> rain is 21-day cumulative precipitation, and summer is a factor with value=1 for July, August, September, an</w:t>
      </w:r>
      <w:r w:rsidR="00E91701">
        <w:rPr>
          <w:rFonts w:cs="Times Roman"/>
          <w:color w:val="000000"/>
          <w:sz w:val="26"/>
          <w:szCs w:val="26"/>
        </w:rPr>
        <w:t>d value=0 for all other months.</w:t>
      </w:r>
      <w:r>
        <w:rPr>
          <w:rFonts w:cs="Times Roman"/>
          <w:color w:val="000000"/>
          <w:sz w:val="26"/>
          <w:szCs w:val="26"/>
        </w:rPr>
        <w:t xml:space="preserve">  </w:t>
      </w:r>
      <w:r w:rsidR="00E91701">
        <w:rPr>
          <w:rFonts w:cs="Times Roman"/>
          <w:color w:val="000000"/>
          <w:sz w:val="26"/>
          <w:szCs w:val="26"/>
        </w:rPr>
        <w:t>Note that all predictors (except summer) were first transformed if necessary (</w:t>
      </w:r>
      <w:ins w:id="54" w:author="Eva Dusek Jennings" w:date="2022-02-18T11:57:00Z">
        <w:r w:rsidR="002F78CA">
          <w:rPr>
            <w:rFonts w:cs="Times Roman"/>
            <w:color w:val="000000"/>
            <w:sz w:val="26"/>
            <w:szCs w:val="26"/>
          </w:rPr>
          <w:t>traffic</w:t>
        </w:r>
      </w:ins>
      <w:ins w:id="55" w:author="Eva Dusek Jennings" w:date="2022-02-18T11:56:00Z">
        <w:r w:rsidR="002F78CA">
          <w:rPr>
            <w:rFonts w:cs="Times Roman"/>
            <w:color w:val="000000"/>
            <w:sz w:val="26"/>
            <w:szCs w:val="26"/>
          </w:rPr>
          <w:t xml:space="preserve"> was </w:t>
        </w:r>
      </w:ins>
      <w:ins w:id="56" w:author="Eva Dusek Jennings" w:date="2022-02-18T11:57:00Z">
        <w:r w:rsidR="002F78CA">
          <w:rPr>
            <w:rFonts w:cs="Times Roman"/>
            <w:color w:val="000000"/>
            <w:sz w:val="26"/>
            <w:szCs w:val="26"/>
          </w:rPr>
          <w:t xml:space="preserve">square-root </w:t>
        </w:r>
        <w:proofErr w:type="spellStart"/>
        <w:r w:rsidR="002F78CA">
          <w:rPr>
            <w:rFonts w:cs="Times Roman"/>
            <w:color w:val="000000"/>
            <w:sz w:val="26"/>
            <w:szCs w:val="26"/>
          </w:rPr>
          <w:t>tranformed</w:t>
        </w:r>
      </w:ins>
      <w:proofErr w:type="spellEnd"/>
      <w:ins w:id="57" w:author="Eva Dusek Jennings" w:date="2022-02-18T11:56:00Z">
        <w:r w:rsidR="002F78CA">
          <w:rPr>
            <w:rFonts w:cs="Times Roman"/>
            <w:color w:val="000000"/>
            <w:sz w:val="26"/>
            <w:szCs w:val="26"/>
          </w:rPr>
          <w:t xml:space="preserve">, and </w:t>
        </w:r>
      </w:ins>
      <w:proofErr w:type="spellStart"/>
      <w:r w:rsidR="00E91701">
        <w:rPr>
          <w:rFonts w:cs="Times Roman"/>
          <w:color w:val="000000"/>
          <w:sz w:val="26"/>
          <w:szCs w:val="26"/>
        </w:rPr>
        <w:t>devAge</w:t>
      </w:r>
      <w:proofErr w:type="spellEnd"/>
      <w:r w:rsidR="00E91701">
        <w:rPr>
          <w:rFonts w:cs="Times Roman"/>
          <w:color w:val="000000"/>
          <w:sz w:val="26"/>
          <w:szCs w:val="26"/>
        </w:rPr>
        <w:t xml:space="preserve"> was squared to make devAge2), then standardized prior to use. </w:t>
      </w:r>
    </w:p>
    <w:p w14:paraId="2DE8BF31" w14:textId="77777777" w:rsidR="007537DE" w:rsidRDefault="007537DE" w:rsidP="007537DE">
      <w:pPr>
        <w:widowControl w:val="0"/>
        <w:autoSpaceDE w:val="0"/>
        <w:autoSpaceDN w:val="0"/>
        <w:adjustRightInd w:val="0"/>
        <w:spacing w:after="240" w:line="300" w:lineRule="atLeast"/>
        <w:rPr>
          <w:rFonts w:cs="Times Roman"/>
          <w:color w:val="000000"/>
          <w:sz w:val="26"/>
          <w:szCs w:val="26"/>
        </w:rPr>
      </w:pPr>
    </w:p>
    <w:p w14:paraId="00C8CBE8" w14:textId="77777777" w:rsidR="007537DE" w:rsidRDefault="007537DE" w:rsidP="00DB3DAD">
      <w:pPr>
        <w:widowControl w:val="0"/>
        <w:autoSpaceDE w:val="0"/>
        <w:autoSpaceDN w:val="0"/>
        <w:adjustRightInd w:val="0"/>
        <w:spacing w:after="240" w:line="300" w:lineRule="atLeast"/>
        <w:rPr>
          <w:rFonts w:ascii="Times Roman" w:hAnsi="Times Roman" w:cs="Times Roman"/>
          <w:color w:val="000000"/>
          <w:sz w:val="26"/>
          <w:szCs w:val="26"/>
        </w:rPr>
      </w:pPr>
    </w:p>
    <w:p w14:paraId="24CD824D" w14:textId="18D482DC" w:rsidR="00DB3DAD" w:rsidRPr="00C31251" w:rsidRDefault="00DB3DAD" w:rsidP="00DB3DAD">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4</w:t>
      </w:r>
      <w:r w:rsidRPr="00C31251">
        <w:rPr>
          <w:rFonts w:cs="Times Bold"/>
          <w:b/>
          <w:bCs/>
          <w:color w:val="000000"/>
          <w:sz w:val="32"/>
          <w:szCs w:val="32"/>
        </w:rPr>
        <w:t>.</w:t>
      </w:r>
      <w:r>
        <w:rPr>
          <w:rFonts w:cs="Times Bold"/>
          <w:b/>
          <w:bCs/>
          <w:sz w:val="32"/>
          <w:szCs w:val="32"/>
        </w:rPr>
        <w:t>2</w:t>
      </w:r>
      <w:r w:rsidRPr="00015ADD">
        <w:rPr>
          <w:rFonts w:cs="Times Bold"/>
          <w:b/>
          <w:bCs/>
          <w:sz w:val="32"/>
          <w:szCs w:val="32"/>
        </w:rPr>
        <w:t xml:space="preserve">  </w:t>
      </w:r>
      <w:r>
        <w:rPr>
          <w:rFonts w:cs="Times Bold"/>
          <w:b/>
          <w:bCs/>
          <w:sz w:val="32"/>
          <w:szCs w:val="32"/>
        </w:rPr>
        <w:t>Total</w:t>
      </w:r>
      <w:proofErr w:type="gramEnd"/>
      <w:r>
        <w:rPr>
          <w:rFonts w:cs="Times Bold"/>
          <w:b/>
          <w:bCs/>
          <w:sz w:val="32"/>
          <w:szCs w:val="32"/>
        </w:rPr>
        <w:t xml:space="preserve"> Suspended Solids</w:t>
      </w:r>
      <w:r w:rsidRPr="00C31251">
        <w:rPr>
          <w:rFonts w:cs="Times Bold"/>
          <w:b/>
          <w:bCs/>
          <w:color w:val="000000"/>
          <w:sz w:val="32"/>
          <w:szCs w:val="32"/>
        </w:rPr>
        <w:t xml:space="preserve"> </w:t>
      </w:r>
    </w:p>
    <w:p w14:paraId="0104180E" w14:textId="1A8D86A9" w:rsidR="00207807" w:rsidRDefault="00207807" w:rsidP="00207807">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color w:val="000000"/>
          <w:sz w:val="26"/>
          <w:szCs w:val="26"/>
        </w:rPr>
        <w:t xml:space="preserve">Based on linear models of </w:t>
      </w:r>
      <w:proofErr w:type="spellStart"/>
      <w:r w:rsidRPr="00AF2069">
        <w:rPr>
          <w:rFonts w:ascii="Times Roman" w:hAnsi="Times Roman" w:cs="Times Roman"/>
          <w:i/>
          <w:color w:val="000000"/>
          <w:sz w:val="26"/>
          <w:szCs w:val="26"/>
        </w:rPr>
        <w:t>ln</w:t>
      </w:r>
      <w:proofErr w:type="spellEnd"/>
      <w:r>
        <w:rPr>
          <w:rFonts w:ascii="Times Roman" w:hAnsi="Times Roman" w:cs="Times Roman"/>
          <w:color w:val="000000"/>
          <w:sz w:val="26"/>
          <w:szCs w:val="26"/>
        </w:rPr>
        <w:t xml:space="preserve">-transformed </w:t>
      </w:r>
      <w:r w:rsidR="00BF6FEA">
        <w:rPr>
          <w:rFonts w:ascii="Times Roman" w:hAnsi="Times Roman" w:cs="Times Roman"/>
          <w:color w:val="000000"/>
          <w:sz w:val="26"/>
          <w:szCs w:val="26"/>
        </w:rPr>
        <w:t>TSS</w:t>
      </w:r>
      <w:r>
        <w:rPr>
          <w:rFonts w:ascii="Times Roman" w:hAnsi="Times Roman" w:cs="Times Roman"/>
          <w:color w:val="000000"/>
          <w:sz w:val="26"/>
          <w:szCs w:val="26"/>
        </w:rPr>
        <w:t xml:space="preserve"> versus individual predictors, the strong predictors identified for </w:t>
      </w:r>
      <w:r w:rsidR="00C22C80">
        <w:rPr>
          <w:rFonts w:ascii="Times Roman" w:hAnsi="Times Roman" w:cs="Times Roman"/>
          <w:color w:val="000000"/>
          <w:sz w:val="26"/>
          <w:szCs w:val="26"/>
        </w:rPr>
        <w:t xml:space="preserve">TSS </w:t>
      </w:r>
      <w:r>
        <w:rPr>
          <w:rFonts w:ascii="Times Roman" w:hAnsi="Times Roman" w:cs="Times Roman"/>
          <w:color w:val="000000"/>
          <w:sz w:val="26"/>
          <w:szCs w:val="26"/>
        </w:rPr>
        <w:t xml:space="preserve">include: </w:t>
      </w:r>
      <w:proofErr w:type="spellStart"/>
      <w:r>
        <w:rPr>
          <w:rFonts w:ascii="Times Roman" w:hAnsi="Times Roman" w:cs="Times Roman"/>
          <w:color w:val="000000"/>
          <w:sz w:val="26"/>
          <w:szCs w:val="26"/>
        </w:rPr>
        <w:t>totRES</w:t>
      </w:r>
      <w:proofErr w:type="spellEnd"/>
      <w:r>
        <w:rPr>
          <w:rFonts w:ascii="Times Roman" w:hAnsi="Times Roman" w:cs="Times Roman"/>
          <w:color w:val="000000"/>
          <w:sz w:val="26"/>
          <w:szCs w:val="26"/>
        </w:rPr>
        <w:t xml:space="preserve">, </w:t>
      </w:r>
      <w:proofErr w:type="spellStart"/>
      <w:ins w:id="58" w:author="Eva Dusek Jennings" w:date="2022-02-18T12:24:00Z">
        <w:r w:rsidR="000F48CD">
          <w:rPr>
            <w:rFonts w:ascii="Times Roman" w:hAnsi="Times Roman" w:cs="Times Roman"/>
            <w:color w:val="000000"/>
            <w:sz w:val="26"/>
            <w:szCs w:val="26"/>
          </w:rPr>
          <w:t>sqrt_</w:t>
        </w:r>
      </w:ins>
      <w:r>
        <w:rPr>
          <w:rFonts w:ascii="Times Roman" w:hAnsi="Times Roman" w:cs="Times Roman"/>
          <w:color w:val="000000"/>
          <w:sz w:val="26"/>
          <w:szCs w:val="26"/>
        </w:rPr>
        <w:t>traffic</w:t>
      </w:r>
      <w:proofErr w:type="spellEnd"/>
      <w:r>
        <w:rPr>
          <w:rFonts w:ascii="Times Roman" w:hAnsi="Times Roman" w:cs="Times Roman"/>
          <w:color w:val="000000"/>
          <w:sz w:val="26"/>
          <w:szCs w:val="26"/>
        </w:rPr>
        <w:t xml:space="preserve">, </w:t>
      </w:r>
      <w:proofErr w:type="spellStart"/>
      <w:r>
        <w:rPr>
          <w:rFonts w:ascii="Times Roman" w:hAnsi="Times Roman" w:cs="Times Roman"/>
          <w:color w:val="000000"/>
          <w:sz w:val="26"/>
          <w:szCs w:val="26"/>
        </w:rPr>
        <w:t>sqrt_popn</w:t>
      </w:r>
      <w:proofErr w:type="spellEnd"/>
      <w:r>
        <w:rPr>
          <w:rFonts w:ascii="Times Roman" w:hAnsi="Times Roman" w:cs="Times Roman"/>
          <w:color w:val="000000"/>
          <w:sz w:val="26"/>
          <w:szCs w:val="26"/>
        </w:rPr>
        <w:t xml:space="preserve">, sqrt_CO2_res, sqrt_CO2_tot, sqrt_CO2_com, sqrt_CO2_road, devAge2 (Fig 4.11).  Paved was added to the list because it was a strong predictor for an older version of </w:t>
      </w:r>
      <w:r w:rsidR="00B713D9">
        <w:rPr>
          <w:rFonts w:ascii="Times Roman" w:hAnsi="Times Roman" w:cs="Times Roman"/>
          <w:color w:val="000000"/>
          <w:sz w:val="26"/>
          <w:szCs w:val="26"/>
        </w:rPr>
        <w:t>the model</w:t>
      </w:r>
      <w:r>
        <w:rPr>
          <w:rFonts w:ascii="Times Roman" w:hAnsi="Times Roman" w:cs="Times Roman"/>
          <w:color w:val="000000"/>
          <w:sz w:val="26"/>
          <w:szCs w:val="26"/>
        </w:rPr>
        <w:t>, and paved areas are associated with elevated TSS</w:t>
      </w:r>
      <w:r w:rsidR="00B713D9">
        <w:rPr>
          <w:rFonts w:ascii="Times Roman" w:hAnsi="Times Roman" w:cs="Times Roman"/>
          <w:color w:val="000000"/>
          <w:sz w:val="26"/>
          <w:szCs w:val="26"/>
        </w:rPr>
        <w:t xml:space="preserve"> in </w:t>
      </w:r>
      <w:proofErr w:type="spellStart"/>
      <w:r w:rsidR="00B713D9">
        <w:rPr>
          <w:rFonts w:ascii="Times Roman" w:hAnsi="Times Roman" w:cs="Times Roman"/>
          <w:color w:val="000000"/>
          <w:sz w:val="26"/>
          <w:szCs w:val="26"/>
        </w:rPr>
        <w:t>stormwater</w:t>
      </w:r>
      <w:proofErr w:type="spellEnd"/>
      <w:r>
        <w:rPr>
          <w:rFonts w:ascii="Times Roman" w:hAnsi="Times Roman" w:cs="Times Roman"/>
          <w:color w:val="000000"/>
          <w:sz w:val="26"/>
          <w:szCs w:val="26"/>
        </w:rPr>
        <w:t>.</w:t>
      </w:r>
    </w:p>
    <w:p w14:paraId="39B1A495" w14:textId="53C4A433" w:rsidR="00207807" w:rsidRDefault="00207807" w:rsidP="00207807">
      <w:pPr>
        <w:widowControl w:val="0"/>
        <w:autoSpaceDE w:val="0"/>
        <w:autoSpaceDN w:val="0"/>
        <w:adjustRightInd w:val="0"/>
        <w:spacing w:after="240"/>
        <w:rPr>
          <w:rFonts w:ascii="Times Roman" w:hAnsi="Times Roman" w:cs="Times Roman"/>
          <w:color w:val="000000"/>
          <w:sz w:val="26"/>
          <w:szCs w:val="26"/>
        </w:rPr>
      </w:pPr>
      <w:del w:id="59" w:author="Eva Dusek Jennings" w:date="2022-02-18T12:38:00Z">
        <w:r w:rsidDel="00BF710F">
          <w:rPr>
            <w:rFonts w:ascii="Times Roman" w:hAnsi="Times Roman" w:cs="Times Roman"/>
            <w:noProof/>
            <w:color w:val="000000"/>
            <w:sz w:val="26"/>
            <w:szCs w:val="26"/>
          </w:rPr>
          <w:drawing>
            <wp:inline distT="0" distB="0" distL="0" distR="0" wp14:anchorId="53542401" wp14:editId="2278BDD6">
              <wp:extent cx="5485821" cy="3535680"/>
              <wp:effectExtent l="0" t="0" r="635"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b="24183"/>
                      <a:stretch/>
                    </pic:blipFill>
                    <pic:spPr bwMode="auto">
                      <a:xfrm>
                        <a:off x="0" y="0"/>
                        <a:ext cx="5486400" cy="3536053"/>
                      </a:xfrm>
                      <a:prstGeom prst="rect">
                        <a:avLst/>
                      </a:prstGeom>
                      <a:noFill/>
                      <a:ln>
                        <a:noFill/>
                      </a:ln>
                      <a:extLst>
                        <a:ext uri="{53640926-AAD7-44d8-BBD7-CCE9431645EC}">
                          <a14:shadowObscured xmlns:a14="http://schemas.microsoft.com/office/drawing/2010/main"/>
                        </a:ext>
                      </a:extLst>
                    </pic:spPr>
                  </pic:pic>
                </a:graphicData>
              </a:graphic>
            </wp:inline>
          </w:drawing>
        </w:r>
      </w:del>
      <w:ins w:id="60" w:author="Eva Dusek Jennings" w:date="2022-02-18T12:38:00Z">
        <w:r w:rsidR="00BF710F" w:rsidRPr="00BF710F">
          <w:t xml:space="preserve"> </w:t>
        </w:r>
        <w:r w:rsidR="00BF710F">
          <w:rPr>
            <w:rFonts w:ascii="Times Roman" w:hAnsi="Times Roman" w:cs="Times Roman"/>
            <w:noProof/>
            <w:color w:val="000000"/>
            <w:sz w:val="26"/>
            <w:szCs w:val="26"/>
          </w:rPr>
          <w:drawing>
            <wp:inline distT="0" distB="0" distL="0" distR="0" wp14:anchorId="6FEC9E76" wp14:editId="1EAA4F3B">
              <wp:extent cx="5485940" cy="3129280"/>
              <wp:effectExtent l="0" t="0" r="635"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23903"/>
                      <a:stretch/>
                    </pic:blipFill>
                    <pic:spPr bwMode="auto">
                      <a:xfrm>
                        <a:off x="0" y="0"/>
                        <a:ext cx="5486400" cy="3129543"/>
                      </a:xfrm>
                      <a:prstGeom prst="rect">
                        <a:avLst/>
                      </a:prstGeom>
                      <a:noFill/>
                      <a:ln>
                        <a:noFill/>
                      </a:ln>
                      <a:extLst>
                        <a:ext uri="{53640926-AAD7-44d8-BBD7-CCE9431645EC}">
                          <a14:shadowObscured xmlns:a14="http://schemas.microsoft.com/office/drawing/2010/main"/>
                        </a:ext>
                      </a:extLst>
                    </pic:spPr>
                  </pic:pic>
                </a:graphicData>
              </a:graphic>
            </wp:inline>
          </w:drawing>
        </w:r>
      </w:ins>
    </w:p>
    <w:p w14:paraId="38D32ED4" w14:textId="6FEAFCBC" w:rsidR="00765608" w:rsidRPr="00D03419" w:rsidRDefault="00207807" w:rsidP="00765608">
      <w:pPr>
        <w:widowControl w:val="0"/>
        <w:autoSpaceDE w:val="0"/>
        <w:autoSpaceDN w:val="0"/>
        <w:adjustRightInd w:val="0"/>
        <w:spacing w:after="240" w:line="300" w:lineRule="atLeast"/>
        <w:rPr>
          <w:rFonts w:cs="Times Roman"/>
          <w:color w:val="000000"/>
          <w:sz w:val="26"/>
          <w:szCs w:val="26"/>
        </w:rPr>
      </w:pPr>
      <w:r w:rsidRPr="00207807">
        <w:rPr>
          <w:rFonts w:ascii="Times Roman" w:hAnsi="Times Roman" w:cs="Times Roman"/>
          <w:b/>
          <w:color w:val="000000"/>
          <w:sz w:val="26"/>
          <w:szCs w:val="26"/>
        </w:rPr>
        <w:t xml:space="preserve">Figure 4.11 </w:t>
      </w:r>
      <w:r w:rsidR="00765608" w:rsidRPr="00D03419">
        <w:rPr>
          <w:rFonts w:cs="Times Roman"/>
          <w:color w:val="000000"/>
          <w:sz w:val="26"/>
          <w:szCs w:val="26"/>
        </w:rPr>
        <w:t xml:space="preserve">Strong predictors for </w:t>
      </w:r>
      <w:r w:rsidR="00765608">
        <w:rPr>
          <w:rFonts w:cs="Times Roman"/>
          <w:color w:val="000000"/>
          <w:sz w:val="26"/>
          <w:szCs w:val="26"/>
        </w:rPr>
        <w:t>TSS</w:t>
      </w:r>
      <w:r w:rsidR="00765608" w:rsidRPr="00D03419">
        <w:rPr>
          <w:rFonts w:cs="Times Roman"/>
          <w:color w:val="000000"/>
          <w:sz w:val="26"/>
          <w:szCs w:val="26"/>
        </w:rPr>
        <w:t xml:space="preserve">, showing linear model fit (blue line) for </w:t>
      </w:r>
      <w:proofErr w:type="gramStart"/>
      <w:r w:rsidR="00765608" w:rsidRPr="00D03419">
        <w:rPr>
          <w:rFonts w:cs="Times Roman"/>
          <w:color w:val="000000"/>
          <w:sz w:val="26"/>
          <w:szCs w:val="26"/>
        </w:rPr>
        <w:t>the</w:t>
      </w:r>
      <w:proofErr w:type="gramEnd"/>
      <w:r w:rsidR="00765608" w:rsidRPr="00D03419">
        <w:rPr>
          <w:rFonts w:cs="Times Roman"/>
          <w:color w:val="000000"/>
          <w:sz w:val="26"/>
          <w:szCs w:val="26"/>
        </w:rPr>
        <w:t xml:space="preserve"> relationship between </w:t>
      </w:r>
      <w:proofErr w:type="spellStart"/>
      <w:r w:rsidR="00765608" w:rsidRPr="00D03419">
        <w:rPr>
          <w:rFonts w:cs="Times Roman"/>
          <w:i/>
          <w:color w:val="000000"/>
          <w:sz w:val="26"/>
          <w:szCs w:val="26"/>
        </w:rPr>
        <w:t>ln</w:t>
      </w:r>
      <w:proofErr w:type="spellEnd"/>
      <w:r w:rsidR="00765608" w:rsidRPr="00D03419">
        <w:rPr>
          <w:rFonts w:cs="Times Roman"/>
          <w:color w:val="000000"/>
          <w:sz w:val="26"/>
          <w:szCs w:val="26"/>
        </w:rPr>
        <w:t xml:space="preserve">-transformed </w:t>
      </w:r>
      <w:r w:rsidR="003F550F">
        <w:rPr>
          <w:rFonts w:cs="Times Roman"/>
          <w:color w:val="000000"/>
          <w:sz w:val="26"/>
          <w:szCs w:val="26"/>
        </w:rPr>
        <w:t>TSS</w:t>
      </w:r>
      <w:r w:rsidR="00765608" w:rsidRPr="00D03419">
        <w:rPr>
          <w:rFonts w:cs="Times Roman"/>
          <w:color w:val="000000"/>
          <w:sz w:val="26"/>
          <w:szCs w:val="26"/>
        </w:rPr>
        <w:t xml:space="preserve"> concentration and each predictor in turn.</w:t>
      </w:r>
      <w:r w:rsidR="00765608">
        <w:rPr>
          <w:rFonts w:cs="Times Roman"/>
          <w:color w:val="000000"/>
          <w:sz w:val="26"/>
          <w:szCs w:val="26"/>
        </w:rPr>
        <w:t xml:space="preserve">  Although it wasn’t as compelling on its own, the pr</w:t>
      </w:r>
      <w:r w:rsidR="00916865">
        <w:rPr>
          <w:rFonts w:cs="Times Roman"/>
          <w:color w:val="000000"/>
          <w:sz w:val="26"/>
          <w:szCs w:val="26"/>
        </w:rPr>
        <w:t>edictor paved was added to the list of strong predictors because it was a strong predictor in a previous model.</w:t>
      </w:r>
    </w:p>
    <w:p w14:paraId="02335B56" w14:textId="77777777" w:rsidR="00A138C8" w:rsidRDefault="00A138C8" w:rsidP="00765608">
      <w:pPr>
        <w:widowControl w:val="0"/>
        <w:autoSpaceDE w:val="0"/>
        <w:autoSpaceDN w:val="0"/>
        <w:adjustRightInd w:val="0"/>
        <w:spacing w:after="240" w:line="300" w:lineRule="atLeast"/>
        <w:rPr>
          <w:rFonts w:cs="Times Roman"/>
          <w:color w:val="000000"/>
          <w:sz w:val="26"/>
          <w:szCs w:val="26"/>
        </w:rPr>
      </w:pPr>
    </w:p>
    <w:p w14:paraId="18B84712" w14:textId="7477BD29" w:rsidR="00765608" w:rsidRPr="00D03419" w:rsidRDefault="00765608" w:rsidP="00765608">
      <w:pPr>
        <w:widowControl w:val="0"/>
        <w:autoSpaceDE w:val="0"/>
        <w:autoSpaceDN w:val="0"/>
        <w:adjustRightInd w:val="0"/>
        <w:spacing w:after="240" w:line="300" w:lineRule="atLeast"/>
        <w:rPr>
          <w:rFonts w:cs="Times Roman"/>
          <w:color w:val="000000"/>
          <w:sz w:val="26"/>
          <w:szCs w:val="26"/>
        </w:rPr>
      </w:pPr>
      <w:r w:rsidRPr="00D03419">
        <w:rPr>
          <w:rFonts w:cs="Times Roman"/>
          <w:color w:val="000000"/>
          <w:sz w:val="26"/>
          <w:szCs w:val="26"/>
        </w:rPr>
        <w:t xml:space="preserve">The precipitation predictor used for </w:t>
      </w:r>
      <w:r w:rsidR="00916865">
        <w:rPr>
          <w:rFonts w:cs="Times Roman"/>
          <w:color w:val="000000"/>
          <w:sz w:val="26"/>
          <w:szCs w:val="26"/>
        </w:rPr>
        <w:t xml:space="preserve">TSS was </w:t>
      </w:r>
      <w:r w:rsidRPr="00D03419">
        <w:rPr>
          <w:rFonts w:cs="Times Roman"/>
          <w:color w:val="000000"/>
          <w:sz w:val="26"/>
          <w:szCs w:val="26"/>
        </w:rPr>
        <w:t xml:space="preserve">1-day cumulative precipitation.  </w:t>
      </w:r>
      <w:r w:rsidR="00916865">
        <w:rPr>
          <w:rFonts w:cs="Times Roman"/>
          <w:color w:val="000000"/>
          <w:sz w:val="26"/>
          <w:szCs w:val="26"/>
        </w:rPr>
        <w:t xml:space="preserve">There was no evidence of seasonal patterns to TSS in </w:t>
      </w:r>
      <w:proofErr w:type="spellStart"/>
      <w:r w:rsidR="00916865">
        <w:rPr>
          <w:rFonts w:cs="Times Roman"/>
          <w:color w:val="000000"/>
          <w:sz w:val="26"/>
          <w:szCs w:val="26"/>
        </w:rPr>
        <w:t>stormwater</w:t>
      </w:r>
      <w:proofErr w:type="spellEnd"/>
      <w:r w:rsidRPr="00D03419">
        <w:rPr>
          <w:rFonts w:cs="Times Roman"/>
          <w:color w:val="000000"/>
          <w:sz w:val="26"/>
          <w:szCs w:val="26"/>
        </w:rPr>
        <w:t xml:space="preserve">.  </w:t>
      </w:r>
    </w:p>
    <w:p w14:paraId="2B888F88" w14:textId="54F71D8F" w:rsidR="00344D04" w:rsidRDefault="00765608" w:rsidP="00344D04">
      <w:pPr>
        <w:widowControl w:val="0"/>
        <w:autoSpaceDE w:val="0"/>
        <w:autoSpaceDN w:val="0"/>
        <w:adjustRightInd w:val="0"/>
        <w:spacing w:after="240" w:line="300" w:lineRule="atLeast"/>
        <w:rPr>
          <w:ins w:id="61" w:author="Eva Dusek Jennings" w:date="2022-02-18T12:51:00Z"/>
          <w:rFonts w:cs="Times Roman"/>
          <w:color w:val="000000"/>
          <w:sz w:val="26"/>
          <w:szCs w:val="26"/>
        </w:rPr>
      </w:pPr>
      <w:r w:rsidRPr="00D03419">
        <w:rPr>
          <w:rFonts w:cs="Times Roman"/>
          <w:color w:val="000000"/>
          <w:sz w:val="26"/>
          <w:szCs w:val="26"/>
        </w:rPr>
        <w:t>Residuals plotted against fitted values showed signs of slight heterogeneity (Fig 4.</w:t>
      </w:r>
      <w:r w:rsidR="00A138C8">
        <w:rPr>
          <w:rFonts w:cs="Times Roman"/>
          <w:color w:val="000000"/>
          <w:sz w:val="26"/>
          <w:szCs w:val="26"/>
        </w:rPr>
        <w:t>12</w:t>
      </w:r>
      <w:r>
        <w:rPr>
          <w:rFonts w:cs="Times Roman"/>
          <w:color w:val="000000"/>
          <w:sz w:val="26"/>
          <w:szCs w:val="26"/>
        </w:rPr>
        <w:t xml:space="preserve">, </w:t>
      </w:r>
      <w:ins w:id="62" w:author="Eva Dusek Jennings" w:date="2022-02-18T12:49:00Z">
        <w:r w:rsidR="00AE66F0">
          <w:rPr>
            <w:rFonts w:cs="Times Roman"/>
            <w:color w:val="000000"/>
            <w:sz w:val="26"/>
            <w:szCs w:val="26"/>
          </w:rPr>
          <w:t xml:space="preserve">top </w:t>
        </w:r>
      </w:ins>
      <w:r>
        <w:rPr>
          <w:rFonts w:cs="Times Roman"/>
          <w:color w:val="000000"/>
          <w:sz w:val="26"/>
          <w:szCs w:val="26"/>
        </w:rPr>
        <w:t>left plot</w:t>
      </w:r>
      <w:r w:rsidRPr="00D03419">
        <w:rPr>
          <w:rFonts w:cs="Times Roman"/>
          <w:color w:val="000000"/>
          <w:sz w:val="26"/>
          <w:szCs w:val="26"/>
        </w:rPr>
        <w:t xml:space="preserve">).  Of the variance structures tested, the best fit was for a combination of two variance structures, where residual variation differs by agency </w:t>
      </w:r>
      <w:r w:rsidRPr="00D03419">
        <w:rPr>
          <w:rFonts w:cs="Times Roman"/>
          <w:i/>
          <w:color w:val="000000"/>
          <w:sz w:val="26"/>
          <w:szCs w:val="26"/>
        </w:rPr>
        <w:t>j</w:t>
      </w:r>
      <w:r w:rsidRPr="00D03419">
        <w:rPr>
          <w:rFonts w:cs="Times Roman"/>
          <w:color w:val="000000"/>
          <w:sz w:val="26"/>
          <w:szCs w:val="26"/>
        </w:rPr>
        <w:t xml:space="preserve">, and also by rainfall at each location </w:t>
      </w:r>
      <w:proofErr w:type="spellStart"/>
      <w:r w:rsidRPr="00D03419">
        <w:rPr>
          <w:rFonts w:cs="Times Roman"/>
          <w:i/>
          <w:color w:val="000000"/>
          <w:sz w:val="26"/>
          <w:szCs w:val="26"/>
        </w:rPr>
        <w:t>i</w:t>
      </w:r>
      <w:proofErr w:type="spellEnd"/>
      <w:r w:rsidRPr="00D03419">
        <w:rPr>
          <w:rFonts w:cs="Times Roman"/>
          <w:color w:val="000000"/>
          <w:sz w:val="26"/>
          <w:szCs w:val="26"/>
        </w:rPr>
        <w:t xml:space="preserve"> and date </w:t>
      </w:r>
      <w:r w:rsidRPr="00D03419">
        <w:rPr>
          <w:rFonts w:cs="Times Roman"/>
          <w:i/>
          <w:color w:val="000000"/>
          <w:sz w:val="26"/>
          <w:szCs w:val="26"/>
        </w:rPr>
        <w:t>k</w:t>
      </w:r>
      <w:r w:rsidRPr="00D03419">
        <w:rPr>
          <w:rFonts w:cs="Times Roman"/>
          <w:color w:val="000000"/>
          <w:sz w:val="26"/>
          <w:szCs w:val="26"/>
        </w:rPr>
        <w:t xml:space="preserve">. </w:t>
      </w:r>
      <w:ins w:id="63" w:author="Eva Dusek Jennings" w:date="2022-02-18T12:50:00Z">
        <w:r w:rsidR="00344D04">
          <w:rPr>
            <w:rFonts w:cs="Times Roman"/>
            <w:color w:val="000000"/>
            <w:sz w:val="26"/>
            <w:szCs w:val="26"/>
          </w:rPr>
          <w:t xml:space="preserve"> </w:t>
        </w:r>
      </w:ins>
    </w:p>
    <w:p w14:paraId="708B3F06" w14:textId="5448C7A4" w:rsidR="00765608" w:rsidRPr="00D03419" w:rsidDel="00344D04" w:rsidRDefault="00765608" w:rsidP="00765608">
      <w:pPr>
        <w:widowControl w:val="0"/>
        <w:autoSpaceDE w:val="0"/>
        <w:autoSpaceDN w:val="0"/>
        <w:adjustRightInd w:val="0"/>
        <w:spacing w:after="240" w:line="300" w:lineRule="atLeast"/>
        <w:rPr>
          <w:del w:id="64" w:author="Eva Dusek Jennings" w:date="2022-02-18T12:51:00Z"/>
          <w:rFonts w:cs="Times Roman"/>
          <w:color w:val="000000"/>
          <w:sz w:val="26"/>
          <w:szCs w:val="26"/>
        </w:rPr>
      </w:pPr>
      <w:del w:id="65" w:author="Eva Dusek Jennings" w:date="2022-02-18T12:50:00Z">
        <w:r w:rsidRPr="00D03419" w:rsidDel="00344D04">
          <w:rPr>
            <w:rFonts w:cs="Times Roman"/>
            <w:color w:val="000000"/>
            <w:sz w:val="26"/>
            <w:szCs w:val="26"/>
          </w:rPr>
          <w:delText xml:space="preserve"> </w:delText>
        </w:r>
        <w:r w:rsidR="00A138C8" w:rsidDel="00344D04">
          <w:rPr>
            <w:rFonts w:cs="Times Roman"/>
            <w:color w:val="000000"/>
            <w:sz w:val="26"/>
            <w:szCs w:val="26"/>
          </w:rPr>
          <w:delText>The p</w:delText>
        </w:r>
        <w:r w:rsidRPr="00D03419" w:rsidDel="00344D04">
          <w:rPr>
            <w:rFonts w:cs="Times Roman"/>
            <w:color w:val="000000"/>
            <w:sz w:val="26"/>
            <w:szCs w:val="26"/>
          </w:rPr>
          <w:delText xml:space="preserve">arameters δ </w:delText>
        </w:r>
        <w:r w:rsidR="00A138C8" w:rsidDel="00344D04">
          <w:rPr>
            <w:rFonts w:cs="Times Roman"/>
            <w:color w:val="000000"/>
            <w:sz w:val="26"/>
            <w:szCs w:val="26"/>
          </w:rPr>
          <w:delText>is</w:delText>
        </w:r>
        <w:r w:rsidRPr="00D03419" w:rsidDel="00344D04">
          <w:rPr>
            <w:rFonts w:cs="Times Roman"/>
            <w:color w:val="000000"/>
            <w:sz w:val="26"/>
            <w:szCs w:val="26"/>
          </w:rPr>
          <w:delText xml:space="preserve"> estimated by the model.  </w:delText>
        </w:r>
      </w:del>
    </w:p>
    <w:p w14:paraId="29B956A5" w14:textId="7F96947F" w:rsidR="00765608" w:rsidRPr="00A138C8" w:rsidRDefault="00765608" w:rsidP="00765608">
      <w:pPr>
        <w:widowControl w:val="0"/>
        <w:autoSpaceDE w:val="0"/>
        <w:autoSpaceDN w:val="0"/>
        <w:adjustRightInd w:val="0"/>
        <w:spacing w:after="240" w:line="300" w:lineRule="atLeast"/>
        <w:ind w:left="720" w:firstLine="720"/>
        <w:rPr>
          <w:rFonts w:cs="Times Roman"/>
          <w:color w:val="000000"/>
          <w:sz w:val="28"/>
          <w:szCs w:val="28"/>
        </w:rPr>
      </w:pPr>
      <w:proofErr w:type="spellStart"/>
      <w:proofErr w:type="gramStart"/>
      <w:r w:rsidRPr="00A138C8">
        <w:rPr>
          <w:rFonts w:cs="Times Roman"/>
          <w:color w:val="000000"/>
          <w:sz w:val="28"/>
          <w:szCs w:val="28"/>
        </w:rPr>
        <w:t>var</w:t>
      </w:r>
      <w:proofErr w:type="spellEnd"/>
      <w:proofErr w:type="gramEnd"/>
      <w:r w:rsidRPr="00A138C8">
        <w:rPr>
          <w:rFonts w:cs="Times Roman"/>
          <w:color w:val="000000"/>
          <w:sz w:val="28"/>
          <w:szCs w:val="28"/>
        </w:rPr>
        <w:t>(</w:t>
      </w:r>
      <w:proofErr w:type="spellStart"/>
      <w:r w:rsidRPr="00A138C8">
        <w:rPr>
          <w:rFonts w:cs="Times Roman"/>
          <w:i/>
          <w:iCs/>
          <w:color w:val="000000"/>
          <w:sz w:val="28"/>
          <w:szCs w:val="28"/>
        </w:rPr>
        <w:t>ε</w:t>
      </w:r>
      <w:r w:rsidRPr="00A138C8">
        <w:rPr>
          <w:rFonts w:cs="Times Roman"/>
          <w:i/>
          <w:iCs/>
          <w:color w:val="000000"/>
          <w:sz w:val="28"/>
          <w:szCs w:val="28"/>
          <w:vertAlign w:val="subscript"/>
        </w:rPr>
        <w:t>ijk</w:t>
      </w:r>
      <w:proofErr w:type="spellEnd"/>
      <w:r w:rsidRPr="00A138C8">
        <w:rPr>
          <w:rFonts w:cs="Times Roman"/>
          <w:color w:val="000000"/>
          <w:sz w:val="28"/>
          <w:szCs w:val="28"/>
        </w:rPr>
        <w:t xml:space="preserve">) = </w:t>
      </w:r>
      <w:r w:rsidR="00A138C8" w:rsidRPr="00A138C8">
        <w:rPr>
          <w:rFonts w:cs="Times Roman"/>
          <w:color w:val="000000"/>
          <w:sz w:val="28"/>
          <w:szCs w:val="28"/>
          <w:lang w:val="mr-IN"/>
        </w:rPr>
        <w:t>σ</w:t>
      </w:r>
      <w:r w:rsidR="00A138C8" w:rsidRPr="00A138C8">
        <w:rPr>
          <w:rFonts w:cs="Times Roman"/>
          <w:color w:val="000000"/>
          <w:sz w:val="28"/>
          <w:szCs w:val="28"/>
          <w:vertAlign w:val="superscript"/>
        </w:rPr>
        <w:t>2</w:t>
      </w:r>
      <w:r w:rsidR="00A138C8" w:rsidRPr="00A138C8">
        <w:rPr>
          <w:rFonts w:cs="Times Roman"/>
          <w:color w:val="000000"/>
          <w:sz w:val="28"/>
          <w:szCs w:val="28"/>
          <w:vertAlign w:val="subscript"/>
        </w:rPr>
        <w:t>j</w:t>
      </w:r>
      <w:r w:rsidR="00A138C8" w:rsidRPr="00A138C8">
        <w:rPr>
          <w:rFonts w:cs="Times Roman"/>
          <w:color w:val="000000"/>
          <w:sz w:val="28"/>
          <w:szCs w:val="28"/>
        </w:rPr>
        <w:t xml:space="preserve"> × </w:t>
      </w:r>
      <w:r w:rsidR="00A138C8" w:rsidRPr="00A138C8">
        <w:rPr>
          <w:rFonts w:cs="Times Roman"/>
          <w:i/>
          <w:iCs/>
          <w:color w:val="000000"/>
          <w:sz w:val="28"/>
          <w:szCs w:val="28"/>
        </w:rPr>
        <w:t>e</w:t>
      </w:r>
      <w:r w:rsidR="00A138C8" w:rsidRPr="00A138C8">
        <w:rPr>
          <w:rFonts w:cs="Times Roman"/>
          <w:color w:val="000000"/>
          <w:sz w:val="28"/>
          <w:szCs w:val="28"/>
          <w:vertAlign w:val="superscript"/>
        </w:rPr>
        <w:t xml:space="preserve">2δ × </w:t>
      </w:r>
      <w:r w:rsidR="00A138C8" w:rsidRPr="00A138C8">
        <w:rPr>
          <w:rFonts w:cs="Times Roman"/>
          <w:i/>
          <w:iCs/>
          <w:color w:val="000000"/>
          <w:sz w:val="28"/>
          <w:szCs w:val="28"/>
          <w:vertAlign w:val="superscript"/>
        </w:rPr>
        <w:t>rain</w:t>
      </w:r>
      <w:proofErr w:type="spellStart"/>
      <w:r w:rsidR="00A138C8" w:rsidRPr="00A138C8">
        <w:rPr>
          <w:rFonts w:cs="Times Roman"/>
          <w:i/>
          <w:iCs/>
          <w:color w:val="000000"/>
          <w:position w:val="-4"/>
          <w:sz w:val="20"/>
          <w:szCs w:val="20"/>
          <w:vertAlign w:val="superscript"/>
        </w:rPr>
        <w:t>ik</w:t>
      </w:r>
      <w:proofErr w:type="spellEnd"/>
    </w:p>
    <w:p w14:paraId="071FD006" w14:textId="77777777" w:rsidR="00344D04" w:rsidRPr="00D03419" w:rsidRDefault="00A138C8" w:rsidP="00344D04">
      <w:pPr>
        <w:widowControl w:val="0"/>
        <w:autoSpaceDE w:val="0"/>
        <w:autoSpaceDN w:val="0"/>
        <w:adjustRightInd w:val="0"/>
        <w:spacing w:after="240" w:line="300" w:lineRule="atLeast"/>
        <w:rPr>
          <w:ins w:id="66" w:author="Eva Dusek Jennings" w:date="2022-02-18T12:51:00Z"/>
          <w:rFonts w:cs="Times Roman"/>
          <w:color w:val="000000"/>
          <w:sz w:val="26"/>
          <w:szCs w:val="26"/>
        </w:rPr>
      </w:pPr>
      <w:del w:id="67" w:author="Eva Dusek Jennings" w:date="2022-02-18T12:48:00Z">
        <w:r w:rsidDel="00AE66F0">
          <w:rPr>
            <w:rFonts w:ascii="Times Roman" w:hAnsi="Times Roman" w:cs="Times Roman"/>
            <w:noProof/>
            <w:color w:val="000000"/>
            <w:sz w:val="26"/>
            <w:szCs w:val="26"/>
          </w:rPr>
          <w:drawing>
            <wp:inline distT="0" distB="0" distL="0" distR="0" wp14:anchorId="5AD5135A" wp14:editId="75A6C20B">
              <wp:extent cx="5485733" cy="2103120"/>
              <wp:effectExtent l="0" t="0" r="1270" b="508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a:extLst>
                          <a:ext uri="{28A0092B-C50C-407E-A947-70E740481C1C}">
                            <a14:useLocalDpi xmlns:a14="http://schemas.microsoft.com/office/drawing/2010/main" val="0"/>
                          </a:ext>
                        </a:extLst>
                      </a:blip>
                      <a:srcRect b="47711"/>
                      <a:stretch/>
                    </pic:blipFill>
                    <pic:spPr bwMode="auto">
                      <a:xfrm>
                        <a:off x="0" y="0"/>
                        <a:ext cx="5486400" cy="2103376"/>
                      </a:xfrm>
                      <a:prstGeom prst="rect">
                        <a:avLst/>
                      </a:prstGeom>
                      <a:noFill/>
                      <a:ln>
                        <a:noFill/>
                      </a:ln>
                      <a:extLst>
                        <a:ext uri="{53640926-AAD7-44d8-BBD7-CCE9431645EC}">
                          <a14:shadowObscured xmlns:a14="http://schemas.microsoft.com/office/drawing/2010/main"/>
                        </a:ext>
                      </a:extLst>
                    </pic:spPr>
                  </pic:pic>
                </a:graphicData>
              </a:graphic>
            </wp:inline>
          </w:drawing>
        </w:r>
      </w:del>
      <w:ins w:id="68" w:author="Eva Dusek Jennings" w:date="2022-02-18T12:48:00Z">
        <w:r w:rsidR="00AE66F0" w:rsidRPr="00AE66F0">
          <w:t xml:space="preserve"> </w:t>
        </w:r>
      </w:ins>
      <w:ins w:id="69" w:author="Eva Dusek Jennings" w:date="2022-02-18T12:51:00Z">
        <w:r w:rsidR="00344D04">
          <w:rPr>
            <w:rFonts w:cs="Times Roman"/>
            <w:color w:val="000000"/>
            <w:sz w:val="26"/>
            <w:szCs w:val="26"/>
          </w:rPr>
          <w:t>The second best fit allows</w:t>
        </w:r>
        <w:r w:rsidR="00344D04" w:rsidRPr="00D03419">
          <w:rPr>
            <w:rFonts w:cs="Times Roman"/>
            <w:color w:val="000000"/>
            <w:sz w:val="26"/>
            <w:szCs w:val="26"/>
          </w:rPr>
          <w:t xml:space="preserve"> residual variation </w:t>
        </w:r>
        <w:r w:rsidR="00344D04">
          <w:rPr>
            <w:rFonts w:cs="Times Roman"/>
            <w:color w:val="000000"/>
            <w:sz w:val="26"/>
            <w:szCs w:val="26"/>
          </w:rPr>
          <w:t>to differ</w:t>
        </w:r>
        <w:r w:rsidR="00344D04" w:rsidRPr="00D03419">
          <w:rPr>
            <w:rFonts w:cs="Times Roman"/>
            <w:color w:val="000000"/>
            <w:sz w:val="26"/>
            <w:szCs w:val="26"/>
          </w:rPr>
          <w:t xml:space="preserve"> by agency </w:t>
        </w:r>
        <w:r w:rsidR="00344D04" w:rsidRPr="00D03419">
          <w:rPr>
            <w:rFonts w:cs="Times Roman"/>
            <w:i/>
            <w:color w:val="000000"/>
            <w:sz w:val="26"/>
            <w:szCs w:val="26"/>
          </w:rPr>
          <w:t>j</w:t>
        </w:r>
        <w:r w:rsidR="00344D04" w:rsidRPr="00D03419">
          <w:rPr>
            <w:rFonts w:cs="Times Roman"/>
            <w:color w:val="000000"/>
            <w:sz w:val="26"/>
            <w:szCs w:val="26"/>
          </w:rPr>
          <w:t xml:space="preserve">.  </w:t>
        </w:r>
      </w:ins>
    </w:p>
    <w:p w14:paraId="6A7C29CE" w14:textId="77777777" w:rsidR="00344D04" w:rsidRPr="00A138C8" w:rsidRDefault="00344D04" w:rsidP="00344D04">
      <w:pPr>
        <w:widowControl w:val="0"/>
        <w:autoSpaceDE w:val="0"/>
        <w:autoSpaceDN w:val="0"/>
        <w:adjustRightInd w:val="0"/>
        <w:spacing w:after="240" w:line="300" w:lineRule="atLeast"/>
        <w:ind w:left="720" w:firstLine="720"/>
        <w:rPr>
          <w:ins w:id="70" w:author="Eva Dusek Jennings" w:date="2022-02-18T12:51:00Z"/>
          <w:rFonts w:cs="Times Roman"/>
          <w:color w:val="000000"/>
          <w:sz w:val="28"/>
          <w:szCs w:val="28"/>
        </w:rPr>
      </w:pPr>
      <w:proofErr w:type="spellStart"/>
      <w:proofErr w:type="gramStart"/>
      <w:ins w:id="71" w:author="Eva Dusek Jennings" w:date="2022-02-18T12:51:00Z">
        <w:r w:rsidRPr="00A138C8">
          <w:rPr>
            <w:rFonts w:cs="Times Roman"/>
            <w:color w:val="000000"/>
            <w:sz w:val="28"/>
            <w:szCs w:val="28"/>
          </w:rPr>
          <w:t>var</w:t>
        </w:r>
        <w:proofErr w:type="spellEnd"/>
        <w:proofErr w:type="gramEnd"/>
        <w:r w:rsidRPr="00A138C8">
          <w:rPr>
            <w:rFonts w:cs="Times Roman"/>
            <w:color w:val="000000"/>
            <w:sz w:val="28"/>
            <w:szCs w:val="28"/>
          </w:rPr>
          <w:t>(</w:t>
        </w:r>
        <w:proofErr w:type="spellStart"/>
        <w:r w:rsidRPr="00A138C8">
          <w:rPr>
            <w:rFonts w:cs="Times Roman"/>
            <w:i/>
            <w:iCs/>
            <w:color w:val="000000"/>
            <w:sz w:val="28"/>
            <w:szCs w:val="28"/>
          </w:rPr>
          <w:t>ε</w:t>
        </w:r>
        <w:r>
          <w:rPr>
            <w:rFonts w:cs="Times Roman"/>
            <w:i/>
            <w:iCs/>
            <w:color w:val="000000"/>
            <w:sz w:val="28"/>
            <w:szCs w:val="28"/>
            <w:vertAlign w:val="subscript"/>
          </w:rPr>
          <w:t>j</w:t>
        </w:r>
        <w:proofErr w:type="spellEnd"/>
        <w:r w:rsidRPr="00A138C8">
          <w:rPr>
            <w:rFonts w:cs="Times Roman"/>
            <w:color w:val="000000"/>
            <w:sz w:val="28"/>
            <w:szCs w:val="28"/>
          </w:rPr>
          <w:t xml:space="preserve">) = </w:t>
        </w:r>
        <w:r w:rsidRPr="00A138C8">
          <w:rPr>
            <w:rFonts w:cs="Times Roman"/>
            <w:color w:val="000000"/>
            <w:sz w:val="28"/>
            <w:szCs w:val="28"/>
            <w:lang w:val="mr-IN"/>
          </w:rPr>
          <w:t>σ</w:t>
        </w:r>
        <w:r w:rsidRPr="00A138C8">
          <w:rPr>
            <w:rFonts w:cs="Times Roman"/>
            <w:color w:val="000000"/>
            <w:sz w:val="28"/>
            <w:szCs w:val="28"/>
            <w:vertAlign w:val="superscript"/>
          </w:rPr>
          <w:t>2</w:t>
        </w:r>
        <w:r w:rsidRPr="00A138C8">
          <w:rPr>
            <w:rFonts w:cs="Times Roman"/>
            <w:color w:val="000000"/>
            <w:sz w:val="28"/>
            <w:szCs w:val="28"/>
            <w:vertAlign w:val="subscript"/>
          </w:rPr>
          <w:t>j</w:t>
        </w:r>
      </w:ins>
    </w:p>
    <w:p w14:paraId="385CA372" w14:textId="59208842" w:rsidR="00344D04" w:rsidRPr="00D03419" w:rsidRDefault="00344D04" w:rsidP="00344D04">
      <w:pPr>
        <w:widowControl w:val="0"/>
        <w:autoSpaceDE w:val="0"/>
        <w:autoSpaceDN w:val="0"/>
        <w:adjustRightInd w:val="0"/>
        <w:spacing w:after="240" w:line="300" w:lineRule="atLeast"/>
        <w:rPr>
          <w:ins w:id="72" w:author="Eva Dusek Jennings" w:date="2022-02-18T12:51:00Z"/>
          <w:rFonts w:cs="Times Roman"/>
          <w:color w:val="000000"/>
          <w:sz w:val="26"/>
          <w:szCs w:val="26"/>
        </w:rPr>
      </w:pPr>
      <w:ins w:id="73" w:author="Eva Dusek Jennings" w:date="2022-02-18T12:55:00Z">
        <w:r>
          <w:rPr>
            <w:rFonts w:cs="Times Roman"/>
            <w:color w:val="000000"/>
            <w:sz w:val="26"/>
            <w:szCs w:val="26"/>
          </w:rPr>
          <w:t>V</w:t>
        </w:r>
      </w:ins>
      <w:ins w:id="74" w:author="Eva Dusek Jennings" w:date="2022-02-18T12:51:00Z">
        <w:r>
          <w:rPr>
            <w:rFonts w:cs="Times Roman"/>
            <w:color w:val="000000"/>
            <w:sz w:val="26"/>
            <w:szCs w:val="26"/>
          </w:rPr>
          <w:t>isual inspection of residuals</w:t>
        </w:r>
      </w:ins>
      <w:ins w:id="75" w:author="Eva Dusek Jennings" w:date="2022-02-18T12:54:00Z">
        <w:r>
          <w:rPr>
            <w:rFonts w:cs="Times Roman"/>
            <w:color w:val="000000"/>
            <w:sz w:val="26"/>
            <w:szCs w:val="26"/>
          </w:rPr>
          <w:t xml:space="preserve"> generated using the two candidate </w:t>
        </w:r>
      </w:ins>
      <w:ins w:id="76" w:author="Eva Dusek Jennings" w:date="2022-02-18T12:55:00Z">
        <w:r>
          <w:rPr>
            <w:rFonts w:cs="Times Roman"/>
            <w:color w:val="000000"/>
            <w:sz w:val="26"/>
            <w:szCs w:val="26"/>
          </w:rPr>
          <w:t xml:space="preserve">variance </w:t>
        </w:r>
      </w:ins>
      <w:ins w:id="77" w:author="Eva Dusek Jennings" w:date="2022-02-18T12:54:00Z">
        <w:r>
          <w:rPr>
            <w:rFonts w:cs="Times Roman"/>
            <w:color w:val="000000"/>
            <w:sz w:val="26"/>
            <w:szCs w:val="26"/>
          </w:rPr>
          <w:t>structures</w:t>
        </w:r>
      </w:ins>
      <w:ins w:id="78" w:author="Eva Dusek Jennings" w:date="2022-02-18T12:51:00Z">
        <w:r>
          <w:rPr>
            <w:rFonts w:cs="Times Roman"/>
            <w:color w:val="000000"/>
            <w:sz w:val="26"/>
            <w:szCs w:val="26"/>
          </w:rPr>
          <w:t xml:space="preserve"> did not </w:t>
        </w:r>
      </w:ins>
      <w:ins w:id="79" w:author="Eva Dusek Jennings" w:date="2022-02-18T12:55:00Z">
        <w:r>
          <w:rPr>
            <w:rFonts w:cs="Times Roman"/>
            <w:color w:val="000000"/>
            <w:sz w:val="26"/>
            <w:szCs w:val="26"/>
          </w:rPr>
          <w:t xml:space="preserve">indicate a strong benefit to using the more complex variance structure.  As a result, we used the simpler variance structure with </w:t>
        </w:r>
      </w:ins>
      <w:ins w:id="80" w:author="Eva Dusek Jennings" w:date="2022-02-18T12:56:00Z">
        <w:r>
          <w:rPr>
            <w:rFonts w:cs="Times Roman"/>
            <w:color w:val="000000"/>
            <w:sz w:val="26"/>
            <w:szCs w:val="26"/>
          </w:rPr>
          <w:t xml:space="preserve">only </w:t>
        </w:r>
      </w:ins>
      <w:ins w:id="81" w:author="Eva Dusek Jennings" w:date="2022-02-18T12:55:00Z">
        <w:r>
          <w:rPr>
            <w:rFonts w:cs="Times Roman"/>
            <w:color w:val="000000"/>
            <w:sz w:val="26"/>
            <w:szCs w:val="26"/>
          </w:rPr>
          <w:t>agency as a variance covariate.</w:t>
        </w:r>
      </w:ins>
    </w:p>
    <w:p w14:paraId="463DC677" w14:textId="110D959B" w:rsidR="00765608" w:rsidRDefault="00AE66F0" w:rsidP="00765608">
      <w:pPr>
        <w:widowControl w:val="0"/>
        <w:autoSpaceDE w:val="0"/>
        <w:autoSpaceDN w:val="0"/>
        <w:adjustRightInd w:val="0"/>
        <w:spacing w:after="240" w:line="300" w:lineRule="atLeast"/>
        <w:rPr>
          <w:rFonts w:ascii="Times Roman" w:hAnsi="Times Roman" w:cs="Times Roman"/>
          <w:color w:val="000000"/>
          <w:sz w:val="26"/>
          <w:szCs w:val="26"/>
        </w:rPr>
      </w:pPr>
      <w:ins w:id="82" w:author="Eva Dusek Jennings" w:date="2022-02-18T12:48:00Z">
        <w:r>
          <w:rPr>
            <w:rFonts w:ascii="Times Roman" w:hAnsi="Times Roman" w:cs="Times Roman"/>
            <w:noProof/>
            <w:color w:val="000000"/>
            <w:sz w:val="26"/>
            <w:szCs w:val="26"/>
          </w:rPr>
          <w:drawing>
            <wp:inline distT="0" distB="0" distL="0" distR="0" wp14:anchorId="178077C8" wp14:editId="3B9FDB51">
              <wp:extent cx="5486400" cy="4159865"/>
              <wp:effectExtent l="0" t="0" r="0" b="635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159865"/>
                      </a:xfrm>
                      <a:prstGeom prst="rect">
                        <a:avLst/>
                      </a:prstGeom>
                      <a:noFill/>
                      <a:ln>
                        <a:noFill/>
                      </a:ln>
                    </pic:spPr>
                  </pic:pic>
                </a:graphicData>
              </a:graphic>
            </wp:inline>
          </w:drawing>
        </w:r>
      </w:ins>
    </w:p>
    <w:p w14:paraId="4AF3AADB" w14:textId="6FE9328D" w:rsidR="00765608" w:rsidRDefault="00765608" w:rsidP="00765608">
      <w:pPr>
        <w:widowControl w:val="0"/>
        <w:autoSpaceDE w:val="0"/>
        <w:autoSpaceDN w:val="0"/>
        <w:adjustRightInd w:val="0"/>
        <w:spacing w:after="240" w:line="300" w:lineRule="atLeast"/>
        <w:rPr>
          <w:rFonts w:ascii="Times Roman" w:hAnsi="Times Roman" w:cs="Times Roman"/>
          <w:color w:val="000000"/>
          <w:sz w:val="26"/>
          <w:szCs w:val="26"/>
        </w:rPr>
      </w:pPr>
      <w:r w:rsidRPr="00F754C1">
        <w:rPr>
          <w:rFonts w:ascii="Times Roman" w:hAnsi="Times Roman" w:cs="Times Roman"/>
          <w:b/>
          <w:color w:val="000000"/>
          <w:sz w:val="26"/>
          <w:szCs w:val="26"/>
        </w:rPr>
        <w:t xml:space="preserve">Figure </w:t>
      </w:r>
      <w:proofErr w:type="gramStart"/>
      <w:r w:rsidRPr="00F754C1">
        <w:rPr>
          <w:rFonts w:ascii="Times Roman" w:hAnsi="Times Roman" w:cs="Times Roman"/>
          <w:b/>
          <w:color w:val="000000"/>
          <w:sz w:val="26"/>
          <w:szCs w:val="26"/>
        </w:rPr>
        <w:t>4.</w:t>
      </w:r>
      <w:r w:rsidR="00A138C8">
        <w:rPr>
          <w:rFonts w:ascii="Times Roman" w:hAnsi="Times Roman" w:cs="Times Roman"/>
          <w:b/>
          <w:color w:val="000000"/>
          <w:sz w:val="26"/>
          <w:szCs w:val="26"/>
        </w:rPr>
        <w:t>12</w:t>
      </w:r>
      <w:r>
        <w:rPr>
          <w:rFonts w:ascii="Times Roman" w:hAnsi="Times Roman" w:cs="Times Roman"/>
          <w:color w:val="000000"/>
          <w:sz w:val="26"/>
          <w:szCs w:val="26"/>
        </w:rPr>
        <w:t xml:space="preserve">  Normalized</w:t>
      </w:r>
      <w:proofErr w:type="gramEnd"/>
      <w:r>
        <w:rPr>
          <w:rFonts w:ascii="Times Roman" w:hAnsi="Times Roman" w:cs="Times Roman"/>
          <w:color w:val="000000"/>
          <w:sz w:val="26"/>
          <w:szCs w:val="26"/>
        </w:rPr>
        <w:t xml:space="preserve"> residuals from beyond-optimal model, with no variance structure (</w:t>
      </w:r>
      <w:ins w:id="83" w:author="Eva Dusek Jennings" w:date="2022-02-18T12:48:00Z">
        <w:r w:rsidR="00AE66F0">
          <w:rPr>
            <w:rFonts w:ascii="Times Roman" w:hAnsi="Times Roman" w:cs="Times Roman"/>
            <w:color w:val="000000"/>
            <w:sz w:val="26"/>
            <w:szCs w:val="26"/>
          </w:rPr>
          <w:t xml:space="preserve">top </w:t>
        </w:r>
      </w:ins>
      <w:r>
        <w:rPr>
          <w:rFonts w:ascii="Times Roman" w:hAnsi="Times Roman" w:cs="Times Roman"/>
          <w:color w:val="000000"/>
          <w:sz w:val="26"/>
          <w:szCs w:val="26"/>
        </w:rPr>
        <w:t xml:space="preserve">left), </w:t>
      </w:r>
      <w:ins w:id="84" w:author="Eva Dusek Jennings" w:date="2022-02-18T12:48:00Z">
        <w:r w:rsidR="00AE66F0">
          <w:rPr>
            <w:rFonts w:ascii="Times Roman" w:hAnsi="Times Roman" w:cs="Times Roman"/>
            <w:color w:val="000000"/>
            <w:sz w:val="26"/>
            <w:szCs w:val="26"/>
          </w:rPr>
          <w:t xml:space="preserve">agency as a variance covariate (top right) </w:t>
        </w:r>
      </w:ins>
      <w:r>
        <w:rPr>
          <w:rFonts w:ascii="Times Roman" w:hAnsi="Times Roman" w:cs="Times Roman"/>
          <w:color w:val="000000"/>
          <w:sz w:val="26"/>
          <w:szCs w:val="26"/>
        </w:rPr>
        <w:t xml:space="preserve">and </w:t>
      </w:r>
      <w:del w:id="85" w:author="Eva Dusek Jennings" w:date="2022-02-18T12:48:00Z">
        <w:r w:rsidDel="00AE66F0">
          <w:rPr>
            <w:rFonts w:ascii="Times Roman" w:hAnsi="Times Roman" w:cs="Times Roman"/>
            <w:color w:val="000000"/>
            <w:sz w:val="26"/>
            <w:szCs w:val="26"/>
          </w:rPr>
          <w:delText xml:space="preserve">with </w:delText>
        </w:r>
      </w:del>
      <w:r>
        <w:rPr>
          <w:rFonts w:ascii="Times Roman" w:hAnsi="Times Roman" w:cs="Times Roman"/>
          <w:color w:val="000000"/>
          <w:sz w:val="26"/>
          <w:szCs w:val="26"/>
        </w:rPr>
        <w:t xml:space="preserve">the best fit variance structure </w:t>
      </w:r>
      <w:ins w:id="86" w:author="Eva Dusek Jennings" w:date="2022-02-18T12:48:00Z">
        <w:r w:rsidR="00AE66F0">
          <w:rPr>
            <w:rFonts w:ascii="Times Roman" w:hAnsi="Times Roman" w:cs="Times Roman"/>
            <w:color w:val="000000"/>
            <w:sz w:val="26"/>
            <w:szCs w:val="26"/>
          </w:rPr>
          <w:t xml:space="preserve">with agency and rain as variance covariates </w:t>
        </w:r>
      </w:ins>
      <w:r>
        <w:rPr>
          <w:rFonts w:ascii="Times Roman" w:hAnsi="Times Roman" w:cs="Times Roman"/>
          <w:color w:val="000000"/>
          <w:sz w:val="26"/>
          <w:szCs w:val="26"/>
        </w:rPr>
        <w:t>(</w:t>
      </w:r>
      <w:ins w:id="87" w:author="Eva Dusek Jennings" w:date="2022-02-18T12:49:00Z">
        <w:r w:rsidR="00AE66F0">
          <w:rPr>
            <w:rFonts w:ascii="Times Roman" w:hAnsi="Times Roman" w:cs="Times Roman"/>
            <w:color w:val="000000"/>
            <w:sz w:val="26"/>
            <w:szCs w:val="26"/>
          </w:rPr>
          <w:t xml:space="preserve">bottom </w:t>
        </w:r>
      </w:ins>
      <w:del w:id="88" w:author="Eva Dusek Jennings" w:date="2022-02-18T12:49:00Z">
        <w:r w:rsidDel="00AE66F0">
          <w:rPr>
            <w:rFonts w:ascii="Times Roman" w:hAnsi="Times Roman" w:cs="Times Roman"/>
            <w:color w:val="000000"/>
            <w:sz w:val="26"/>
            <w:szCs w:val="26"/>
          </w:rPr>
          <w:delText>right</w:delText>
        </w:r>
      </w:del>
      <w:ins w:id="89" w:author="Eva Dusek Jennings" w:date="2022-02-18T12:49:00Z">
        <w:r w:rsidR="00AE66F0">
          <w:rPr>
            <w:rFonts w:ascii="Times Roman" w:hAnsi="Times Roman" w:cs="Times Roman"/>
            <w:color w:val="000000"/>
            <w:sz w:val="26"/>
            <w:szCs w:val="26"/>
          </w:rPr>
          <w:t>left</w:t>
        </w:r>
      </w:ins>
      <w:r>
        <w:rPr>
          <w:rFonts w:ascii="Times Roman" w:hAnsi="Times Roman" w:cs="Times Roman"/>
          <w:color w:val="000000"/>
          <w:sz w:val="26"/>
          <w:szCs w:val="26"/>
        </w:rPr>
        <w:t>).</w:t>
      </w:r>
    </w:p>
    <w:p w14:paraId="00EE756B" w14:textId="5A7BAE96" w:rsidR="00765608" w:rsidRPr="00710338" w:rsidRDefault="00765608" w:rsidP="00765608">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 xml:space="preserve">The best model </w:t>
      </w:r>
      <w:r w:rsidR="00D94534">
        <w:rPr>
          <w:rFonts w:cs="Times Roman"/>
          <w:color w:val="000000"/>
          <w:sz w:val="26"/>
          <w:szCs w:val="26"/>
        </w:rPr>
        <w:t>for TSS</w:t>
      </w:r>
      <w:r w:rsidRPr="00710338">
        <w:rPr>
          <w:rFonts w:cs="Times Roman"/>
          <w:color w:val="000000"/>
          <w:sz w:val="26"/>
          <w:szCs w:val="26"/>
        </w:rPr>
        <w:t xml:space="preserve"> is a random-intercept model, where the intercept of the linear model is allowed to shift up or down according to agency.  No signs of temporal or spatial auto-correlation were detected in auto-correlation plots or </w:t>
      </w:r>
      <w:proofErr w:type="spellStart"/>
      <w:r w:rsidRPr="00710338">
        <w:rPr>
          <w:rFonts w:cs="Times Roman"/>
          <w:color w:val="000000"/>
          <w:sz w:val="26"/>
          <w:szCs w:val="26"/>
        </w:rPr>
        <w:t>variograms</w:t>
      </w:r>
      <w:proofErr w:type="spellEnd"/>
      <w:r w:rsidRPr="00710338">
        <w:rPr>
          <w:rFonts w:cs="Times Roman"/>
          <w:color w:val="000000"/>
          <w:sz w:val="26"/>
          <w:szCs w:val="26"/>
        </w:rPr>
        <w:t>.</w:t>
      </w:r>
    </w:p>
    <w:p w14:paraId="571B45E3" w14:textId="77777777" w:rsidR="00765608" w:rsidRPr="00710338" w:rsidRDefault="00765608" w:rsidP="00765608">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With the variance structure and random components set, two possible models emerged to capture the fixed effects:</w:t>
      </w:r>
    </w:p>
    <w:p w14:paraId="4C550243" w14:textId="4B0DBE5E" w:rsidR="00765608" w:rsidRPr="00710338" w:rsidDel="00DA714D" w:rsidRDefault="00765608" w:rsidP="00765608">
      <w:pPr>
        <w:widowControl w:val="0"/>
        <w:autoSpaceDE w:val="0"/>
        <w:autoSpaceDN w:val="0"/>
        <w:adjustRightInd w:val="0"/>
        <w:spacing w:after="240" w:line="300" w:lineRule="atLeast"/>
        <w:rPr>
          <w:del w:id="90" w:author="Eva Dusek Jennings" w:date="2022-02-18T13:11:00Z"/>
          <w:rFonts w:cs="Times Roman"/>
          <w:color w:val="000000"/>
          <w:sz w:val="26"/>
          <w:szCs w:val="26"/>
        </w:rPr>
      </w:pPr>
      <w:del w:id="91" w:author="Eva Dusek Jennings" w:date="2022-02-18T13:11:00Z">
        <w:r w:rsidRPr="00710338" w:rsidDel="00DA714D">
          <w:rPr>
            <w:rFonts w:cs="Times Roman"/>
            <w:i/>
            <w:color w:val="000000"/>
            <w:sz w:val="26"/>
            <w:szCs w:val="26"/>
          </w:rPr>
          <w:delText>ln</w:delText>
        </w:r>
        <w:r w:rsidRPr="00710338" w:rsidDel="00DA714D">
          <w:rPr>
            <w:rFonts w:cs="Times Roman"/>
            <w:color w:val="000000"/>
            <w:sz w:val="26"/>
            <w:szCs w:val="26"/>
          </w:rPr>
          <w:delText>(</w:delText>
        </w:r>
        <w:r w:rsidR="00E4665E" w:rsidDel="00DA714D">
          <w:rPr>
            <w:rFonts w:cs="Times Roman"/>
            <w:color w:val="000000"/>
            <w:sz w:val="26"/>
            <w:szCs w:val="26"/>
          </w:rPr>
          <w:delText xml:space="preserve">TSS) ~ rain </w:delText>
        </w:r>
        <w:r w:rsidRPr="00710338" w:rsidDel="00DA714D">
          <w:rPr>
            <w:rFonts w:cs="Times Roman"/>
            <w:color w:val="000000"/>
            <w:sz w:val="26"/>
            <w:szCs w:val="26"/>
          </w:rPr>
          <w:delText xml:space="preserve">+ traffic + </w:delText>
        </w:r>
        <w:r w:rsidR="00E4665E" w:rsidDel="00DA714D">
          <w:rPr>
            <w:rFonts w:cs="Times Roman"/>
            <w:color w:val="000000"/>
            <w:sz w:val="26"/>
            <w:szCs w:val="26"/>
          </w:rPr>
          <w:delText>paved</w:delText>
        </w:r>
      </w:del>
    </w:p>
    <w:p w14:paraId="74449FC0" w14:textId="1E2B987E" w:rsidR="00765608" w:rsidRDefault="00765608" w:rsidP="00765608">
      <w:pPr>
        <w:widowControl w:val="0"/>
        <w:autoSpaceDE w:val="0"/>
        <w:autoSpaceDN w:val="0"/>
        <w:adjustRightInd w:val="0"/>
        <w:spacing w:after="240" w:line="300" w:lineRule="atLeast"/>
        <w:rPr>
          <w:ins w:id="92" w:author="Eva Dusek Jennings" w:date="2022-02-18T13:11:00Z"/>
          <w:rFonts w:cs="Times Roman"/>
          <w:color w:val="000000"/>
          <w:sz w:val="26"/>
          <w:szCs w:val="26"/>
        </w:rPr>
      </w:pPr>
      <w:proofErr w:type="spellStart"/>
      <w:proofErr w:type="gramStart"/>
      <w:r w:rsidRPr="00E4665E">
        <w:rPr>
          <w:rFonts w:cs="Times Roman"/>
          <w:i/>
          <w:color w:val="000000"/>
          <w:sz w:val="26"/>
          <w:szCs w:val="26"/>
        </w:rPr>
        <w:t>ln</w:t>
      </w:r>
      <w:proofErr w:type="spellEnd"/>
      <w:proofErr w:type="gramEnd"/>
      <w:r w:rsidRPr="00710338">
        <w:rPr>
          <w:rFonts w:cs="Times Roman"/>
          <w:color w:val="000000"/>
          <w:sz w:val="26"/>
          <w:szCs w:val="26"/>
        </w:rPr>
        <w:t>(</w:t>
      </w:r>
      <w:r w:rsidR="00E4665E">
        <w:rPr>
          <w:rFonts w:cs="Times Roman"/>
          <w:color w:val="000000"/>
          <w:sz w:val="26"/>
          <w:szCs w:val="26"/>
        </w:rPr>
        <w:t>TSS)</w:t>
      </w:r>
      <w:r w:rsidRPr="00710338">
        <w:rPr>
          <w:rFonts w:cs="Times Roman"/>
          <w:color w:val="000000"/>
          <w:sz w:val="26"/>
          <w:szCs w:val="26"/>
        </w:rPr>
        <w:t xml:space="preserve"> ~ rain + </w:t>
      </w:r>
      <w:proofErr w:type="spellStart"/>
      <w:ins w:id="93" w:author="Eva Dusek Jennings" w:date="2022-02-18T13:11:00Z">
        <w:r w:rsidR="00DA714D">
          <w:rPr>
            <w:rFonts w:cs="Times Roman"/>
            <w:color w:val="000000"/>
            <w:sz w:val="26"/>
            <w:szCs w:val="26"/>
          </w:rPr>
          <w:t>sqrt_</w:t>
        </w:r>
      </w:ins>
      <w:r w:rsidR="00E4665E">
        <w:rPr>
          <w:rFonts w:cs="Times Roman"/>
          <w:color w:val="000000"/>
          <w:sz w:val="26"/>
          <w:szCs w:val="26"/>
        </w:rPr>
        <w:t>traffic</w:t>
      </w:r>
      <w:proofErr w:type="spellEnd"/>
      <w:r w:rsidR="00E4665E">
        <w:rPr>
          <w:rFonts w:cs="Times Roman"/>
          <w:color w:val="000000"/>
          <w:sz w:val="26"/>
          <w:szCs w:val="26"/>
        </w:rPr>
        <w:t xml:space="preserve"> + </w:t>
      </w:r>
      <w:proofErr w:type="spellStart"/>
      <w:r w:rsidR="00E4665E">
        <w:rPr>
          <w:rFonts w:cs="Times Roman"/>
          <w:color w:val="000000"/>
          <w:sz w:val="26"/>
          <w:szCs w:val="26"/>
        </w:rPr>
        <w:t>totRES</w:t>
      </w:r>
      <w:proofErr w:type="spellEnd"/>
    </w:p>
    <w:p w14:paraId="0A2A91E4" w14:textId="77777777" w:rsidR="00DA714D" w:rsidRPr="00710338" w:rsidRDefault="00DA714D" w:rsidP="00DA714D">
      <w:pPr>
        <w:widowControl w:val="0"/>
        <w:autoSpaceDE w:val="0"/>
        <w:autoSpaceDN w:val="0"/>
        <w:adjustRightInd w:val="0"/>
        <w:spacing w:after="240" w:line="300" w:lineRule="atLeast"/>
        <w:rPr>
          <w:ins w:id="94" w:author="Eva Dusek Jennings" w:date="2022-02-18T13:11:00Z"/>
          <w:rFonts w:cs="Times Roman"/>
          <w:color w:val="000000"/>
          <w:sz w:val="26"/>
          <w:szCs w:val="26"/>
        </w:rPr>
      </w:pPr>
      <w:proofErr w:type="spellStart"/>
      <w:proofErr w:type="gramStart"/>
      <w:ins w:id="95" w:author="Eva Dusek Jennings" w:date="2022-02-18T13:11:00Z">
        <w:r w:rsidRPr="00710338">
          <w:rPr>
            <w:rFonts w:cs="Times Roman"/>
            <w:i/>
            <w:color w:val="000000"/>
            <w:sz w:val="26"/>
            <w:szCs w:val="26"/>
          </w:rPr>
          <w:t>ln</w:t>
        </w:r>
        <w:proofErr w:type="spellEnd"/>
        <w:proofErr w:type="gramEnd"/>
        <w:r w:rsidRPr="00710338">
          <w:rPr>
            <w:rFonts w:cs="Times Roman"/>
            <w:color w:val="000000"/>
            <w:sz w:val="26"/>
            <w:szCs w:val="26"/>
          </w:rPr>
          <w:t>(</w:t>
        </w:r>
        <w:r>
          <w:rPr>
            <w:rFonts w:cs="Times Roman"/>
            <w:color w:val="000000"/>
            <w:sz w:val="26"/>
            <w:szCs w:val="26"/>
          </w:rPr>
          <w:t xml:space="preserve">TSS) ~ rain </w:t>
        </w:r>
        <w:r w:rsidRPr="00710338">
          <w:rPr>
            <w:rFonts w:cs="Times Roman"/>
            <w:color w:val="000000"/>
            <w:sz w:val="26"/>
            <w:szCs w:val="26"/>
          </w:rPr>
          <w:t xml:space="preserve">+ </w:t>
        </w:r>
        <w:proofErr w:type="spellStart"/>
        <w:r>
          <w:rPr>
            <w:rFonts w:cs="Times Roman"/>
            <w:color w:val="000000"/>
            <w:sz w:val="26"/>
            <w:szCs w:val="26"/>
          </w:rPr>
          <w:t>sqrt_</w:t>
        </w:r>
        <w:r w:rsidRPr="00710338">
          <w:rPr>
            <w:rFonts w:cs="Times Roman"/>
            <w:color w:val="000000"/>
            <w:sz w:val="26"/>
            <w:szCs w:val="26"/>
          </w:rPr>
          <w:t>traffic</w:t>
        </w:r>
        <w:proofErr w:type="spellEnd"/>
        <w:r w:rsidRPr="00710338">
          <w:rPr>
            <w:rFonts w:cs="Times Roman"/>
            <w:color w:val="000000"/>
            <w:sz w:val="26"/>
            <w:szCs w:val="26"/>
          </w:rPr>
          <w:t xml:space="preserve"> + </w:t>
        </w:r>
        <w:r>
          <w:rPr>
            <w:rFonts w:cs="Times Roman"/>
            <w:color w:val="000000"/>
            <w:sz w:val="26"/>
            <w:szCs w:val="26"/>
          </w:rPr>
          <w:t>paved</w:t>
        </w:r>
      </w:ins>
    </w:p>
    <w:p w14:paraId="694D0A4A" w14:textId="4B90B989" w:rsidR="00DA714D" w:rsidRPr="00710338" w:rsidDel="00DA714D" w:rsidRDefault="00DA714D" w:rsidP="00765608">
      <w:pPr>
        <w:widowControl w:val="0"/>
        <w:autoSpaceDE w:val="0"/>
        <w:autoSpaceDN w:val="0"/>
        <w:adjustRightInd w:val="0"/>
        <w:spacing w:after="240" w:line="300" w:lineRule="atLeast"/>
        <w:rPr>
          <w:del w:id="96" w:author="Eva Dusek Jennings" w:date="2022-02-18T13:11:00Z"/>
          <w:rFonts w:cs="Times Roman"/>
          <w:color w:val="000000"/>
          <w:sz w:val="26"/>
          <w:szCs w:val="26"/>
        </w:rPr>
      </w:pPr>
    </w:p>
    <w:p w14:paraId="07B179AC" w14:textId="2D4C06AD" w:rsidR="00765608" w:rsidRDefault="00765608" w:rsidP="00765608">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 xml:space="preserve">The </w:t>
      </w:r>
      <w:r w:rsidR="00E4665E">
        <w:rPr>
          <w:rFonts w:cs="Times Roman"/>
          <w:color w:val="000000"/>
          <w:sz w:val="26"/>
          <w:szCs w:val="26"/>
        </w:rPr>
        <w:t xml:space="preserve">AIC score for these two models was very close, with the </w:t>
      </w:r>
      <w:r w:rsidRPr="00710338">
        <w:rPr>
          <w:rFonts w:cs="Times Roman"/>
          <w:color w:val="000000"/>
          <w:sz w:val="26"/>
          <w:szCs w:val="26"/>
        </w:rPr>
        <w:t xml:space="preserve">first model’s AIC score </w:t>
      </w:r>
      <w:r w:rsidR="00E4665E">
        <w:rPr>
          <w:rFonts w:cs="Times Roman"/>
          <w:color w:val="000000"/>
          <w:sz w:val="26"/>
          <w:szCs w:val="26"/>
        </w:rPr>
        <w:t>slightly lower</w:t>
      </w:r>
      <w:r w:rsidRPr="00F9386A">
        <w:rPr>
          <w:rFonts w:cs="Times Roman"/>
          <w:sz w:val="26"/>
          <w:szCs w:val="26"/>
        </w:rPr>
        <w:t xml:space="preserve"> (</w:t>
      </w:r>
      <w:r w:rsidR="00826A8A">
        <w:rPr>
          <w:rFonts w:cs="Times Roman"/>
          <w:sz w:val="26"/>
          <w:szCs w:val="26"/>
        </w:rPr>
        <w:t>AIC=</w:t>
      </w:r>
      <w:del w:id="97" w:author="Eva Dusek Jennings" w:date="2022-02-18T13:17:00Z">
        <w:r w:rsidR="00826A8A" w:rsidDel="00DA714D">
          <w:rPr>
            <w:rFonts w:cs="Times Roman"/>
            <w:sz w:val="26"/>
            <w:szCs w:val="26"/>
          </w:rPr>
          <w:delText>1246</w:delText>
        </w:r>
      </w:del>
      <w:ins w:id="98" w:author="Eva Dusek Jennings" w:date="2022-02-18T13:17:00Z">
        <w:r w:rsidR="00DA714D">
          <w:rPr>
            <w:rFonts w:cs="Times Roman"/>
            <w:sz w:val="26"/>
            <w:szCs w:val="26"/>
          </w:rPr>
          <w:t>1253.5</w:t>
        </w:r>
      </w:ins>
      <w:del w:id="99" w:author="Eva Dusek Jennings" w:date="2022-02-18T13:17:00Z">
        <w:r w:rsidR="00826A8A" w:rsidDel="00DA714D">
          <w:rPr>
            <w:rFonts w:cs="Times Roman"/>
            <w:sz w:val="26"/>
            <w:szCs w:val="26"/>
          </w:rPr>
          <w:delText>.0</w:delText>
        </w:r>
      </w:del>
      <w:r w:rsidR="00826A8A">
        <w:rPr>
          <w:rFonts w:cs="Times Roman"/>
          <w:sz w:val="26"/>
          <w:szCs w:val="26"/>
        </w:rPr>
        <w:t xml:space="preserve"> vs. 12</w:t>
      </w:r>
      <w:del w:id="100" w:author="Eva Dusek Jennings" w:date="2022-02-18T13:17:00Z">
        <w:r w:rsidR="00826A8A" w:rsidDel="00DA714D">
          <w:rPr>
            <w:rFonts w:cs="Times Roman"/>
            <w:sz w:val="26"/>
            <w:szCs w:val="26"/>
          </w:rPr>
          <w:delText>46.5</w:delText>
        </w:r>
      </w:del>
      <w:ins w:id="101" w:author="Eva Dusek Jennings" w:date="2022-02-18T13:17:00Z">
        <w:r w:rsidR="00DA714D">
          <w:rPr>
            <w:rFonts w:cs="Times Roman"/>
            <w:sz w:val="26"/>
            <w:szCs w:val="26"/>
          </w:rPr>
          <w:t>55.8</w:t>
        </w:r>
      </w:ins>
      <w:r w:rsidR="00826A8A">
        <w:rPr>
          <w:rFonts w:cs="Times Roman"/>
          <w:sz w:val="26"/>
          <w:szCs w:val="26"/>
        </w:rPr>
        <w:t>, when models were fitted with ML</w:t>
      </w:r>
      <w:r w:rsidRPr="00F9386A">
        <w:rPr>
          <w:rFonts w:cs="Times Roman"/>
          <w:sz w:val="26"/>
          <w:szCs w:val="26"/>
        </w:rPr>
        <w:t>)</w:t>
      </w:r>
      <w:r w:rsidR="00F67D9A">
        <w:rPr>
          <w:rFonts w:cs="Times Roman"/>
          <w:sz w:val="26"/>
          <w:szCs w:val="26"/>
        </w:rPr>
        <w:t xml:space="preserve">.  In the </w:t>
      </w:r>
      <w:del w:id="102" w:author="Eva Dusek Jennings" w:date="2022-02-18T13:18:00Z">
        <w:r w:rsidR="00F67D9A" w:rsidDel="00DA714D">
          <w:rPr>
            <w:rFonts w:cs="Times Roman"/>
            <w:sz w:val="26"/>
            <w:szCs w:val="26"/>
          </w:rPr>
          <w:delText xml:space="preserve">second </w:delText>
        </w:r>
      </w:del>
      <w:ins w:id="103" w:author="Eva Dusek Jennings" w:date="2022-02-18T13:18:00Z">
        <w:r w:rsidR="00DA714D">
          <w:rPr>
            <w:rFonts w:cs="Times Roman"/>
            <w:sz w:val="26"/>
            <w:szCs w:val="26"/>
          </w:rPr>
          <w:t xml:space="preserve">first </w:t>
        </w:r>
      </w:ins>
      <w:r w:rsidR="00F67D9A">
        <w:rPr>
          <w:rFonts w:cs="Times Roman"/>
          <w:sz w:val="26"/>
          <w:szCs w:val="26"/>
        </w:rPr>
        <w:t>model, the</w:t>
      </w:r>
      <w:r w:rsidRPr="00F9386A">
        <w:rPr>
          <w:rFonts w:cs="Times Roman"/>
          <w:sz w:val="26"/>
          <w:szCs w:val="26"/>
        </w:rPr>
        <w:t xml:space="preserve"> coefficient for </w:t>
      </w:r>
      <w:proofErr w:type="spellStart"/>
      <w:r w:rsidRPr="00F9386A">
        <w:rPr>
          <w:rFonts w:cs="Times Roman"/>
          <w:sz w:val="26"/>
          <w:szCs w:val="26"/>
        </w:rPr>
        <w:t>totRES</w:t>
      </w:r>
      <w:proofErr w:type="spellEnd"/>
      <w:r w:rsidRPr="00F9386A">
        <w:rPr>
          <w:rFonts w:cs="Times Roman"/>
          <w:sz w:val="26"/>
          <w:szCs w:val="26"/>
        </w:rPr>
        <w:t xml:space="preserve"> is negative, indicating that increased residential zoning results in reduced </w:t>
      </w:r>
      <w:r w:rsidR="00E4665E">
        <w:rPr>
          <w:rFonts w:cs="Times Roman"/>
          <w:sz w:val="26"/>
          <w:szCs w:val="26"/>
        </w:rPr>
        <w:t>TSS</w:t>
      </w:r>
      <w:r w:rsidRPr="00710338">
        <w:rPr>
          <w:rFonts w:cs="Times Roman"/>
          <w:color w:val="000000"/>
          <w:sz w:val="26"/>
          <w:szCs w:val="26"/>
        </w:rPr>
        <w:t xml:space="preserve"> in </w:t>
      </w:r>
      <w:proofErr w:type="spellStart"/>
      <w:r w:rsidRPr="00710338">
        <w:rPr>
          <w:rFonts w:cs="Times Roman"/>
          <w:color w:val="000000"/>
          <w:sz w:val="26"/>
          <w:szCs w:val="26"/>
        </w:rPr>
        <w:t>stormwater</w:t>
      </w:r>
      <w:proofErr w:type="spellEnd"/>
      <w:r w:rsidRPr="00710338">
        <w:rPr>
          <w:rFonts w:cs="Times Roman"/>
          <w:color w:val="000000"/>
          <w:sz w:val="26"/>
          <w:szCs w:val="26"/>
        </w:rPr>
        <w:t xml:space="preserve">.  This relationship makes sense for the 14 watersheds in our study, but would likely not be appropriate for forested landscapes that have low residential zoning (thus should have high </w:t>
      </w:r>
      <w:r w:rsidR="00E4665E">
        <w:rPr>
          <w:rFonts w:cs="Times Roman"/>
          <w:color w:val="000000"/>
          <w:sz w:val="26"/>
          <w:szCs w:val="26"/>
        </w:rPr>
        <w:t>TSS</w:t>
      </w:r>
      <w:r w:rsidRPr="00710338">
        <w:rPr>
          <w:rFonts w:cs="Times Roman"/>
          <w:color w:val="000000"/>
          <w:sz w:val="26"/>
          <w:szCs w:val="26"/>
        </w:rPr>
        <w:t xml:space="preserve"> concentrations).  As a result, we selected the </w:t>
      </w:r>
      <w:del w:id="104" w:author="Eva Dusek Jennings" w:date="2022-02-18T13:18:00Z">
        <w:r w:rsidR="00E4665E" w:rsidDel="00DA714D">
          <w:rPr>
            <w:rFonts w:cs="Times Roman"/>
            <w:color w:val="000000"/>
            <w:sz w:val="26"/>
            <w:szCs w:val="26"/>
          </w:rPr>
          <w:delText>first</w:delText>
        </w:r>
        <w:r w:rsidRPr="00710338" w:rsidDel="00DA714D">
          <w:rPr>
            <w:rFonts w:cs="Times Roman"/>
            <w:color w:val="000000"/>
            <w:sz w:val="26"/>
            <w:szCs w:val="26"/>
          </w:rPr>
          <w:delText xml:space="preserve"> </w:delText>
        </w:r>
      </w:del>
      <w:ins w:id="105" w:author="Eva Dusek Jennings" w:date="2022-02-18T13:18:00Z">
        <w:r w:rsidR="00DA714D">
          <w:rPr>
            <w:rFonts w:cs="Times Roman"/>
            <w:color w:val="000000"/>
            <w:sz w:val="26"/>
            <w:szCs w:val="26"/>
          </w:rPr>
          <w:t xml:space="preserve">second </w:t>
        </w:r>
      </w:ins>
      <w:r w:rsidRPr="00710338">
        <w:rPr>
          <w:rFonts w:cs="Times Roman"/>
          <w:color w:val="000000"/>
          <w:sz w:val="26"/>
          <w:szCs w:val="26"/>
        </w:rPr>
        <w:t xml:space="preserve">model as the most suitable for covering the entire area of the </w:t>
      </w:r>
      <w:proofErr w:type="spellStart"/>
      <w:r w:rsidRPr="00710338">
        <w:rPr>
          <w:rFonts w:cs="Times Roman"/>
          <w:color w:val="000000"/>
          <w:sz w:val="26"/>
          <w:szCs w:val="26"/>
        </w:rPr>
        <w:t>stormwater</w:t>
      </w:r>
      <w:proofErr w:type="spellEnd"/>
      <w:r w:rsidRPr="00710338">
        <w:rPr>
          <w:rFonts w:cs="Times Roman"/>
          <w:color w:val="000000"/>
          <w:sz w:val="26"/>
          <w:szCs w:val="26"/>
        </w:rPr>
        <w:t xml:space="preserve"> </w:t>
      </w:r>
      <w:proofErr w:type="spellStart"/>
      <w:r w:rsidRPr="00710338">
        <w:rPr>
          <w:rFonts w:cs="Times Roman"/>
          <w:color w:val="000000"/>
          <w:sz w:val="26"/>
          <w:szCs w:val="26"/>
        </w:rPr>
        <w:t>heatmap</w:t>
      </w:r>
      <w:proofErr w:type="spellEnd"/>
      <w:r w:rsidRPr="00710338">
        <w:rPr>
          <w:rFonts w:cs="Times Roman"/>
          <w:color w:val="000000"/>
          <w:sz w:val="26"/>
          <w:szCs w:val="26"/>
        </w:rPr>
        <w:t>.</w:t>
      </w:r>
      <w:r>
        <w:rPr>
          <w:rFonts w:cs="Times Roman"/>
          <w:color w:val="000000"/>
          <w:sz w:val="26"/>
          <w:szCs w:val="26"/>
        </w:rPr>
        <w:t xml:space="preserve">  Figure 4.</w:t>
      </w:r>
      <w:r w:rsidR="00E4665E">
        <w:rPr>
          <w:rFonts w:cs="Times Roman"/>
          <w:color w:val="000000"/>
          <w:sz w:val="26"/>
          <w:szCs w:val="26"/>
        </w:rPr>
        <w:t>13</w:t>
      </w:r>
      <w:r>
        <w:rPr>
          <w:rFonts w:cs="Times Roman"/>
          <w:color w:val="000000"/>
          <w:sz w:val="26"/>
          <w:szCs w:val="26"/>
        </w:rPr>
        <w:t xml:space="preserve"> shows the model fit for each individual predictor</w:t>
      </w:r>
      <w:r w:rsidR="00E4665E">
        <w:rPr>
          <w:rFonts w:cs="Times Roman"/>
          <w:color w:val="000000"/>
          <w:sz w:val="26"/>
          <w:szCs w:val="26"/>
        </w:rPr>
        <w:t xml:space="preserve">, plotted against data points. </w:t>
      </w:r>
      <w:r w:rsidR="001935A2">
        <w:rPr>
          <w:rFonts w:cs="Times Roman"/>
          <w:color w:val="000000"/>
          <w:sz w:val="26"/>
          <w:szCs w:val="26"/>
        </w:rPr>
        <w:t xml:space="preserve"> Correlation between the two predictors wa</w:t>
      </w:r>
      <w:r w:rsidR="00D91B82">
        <w:rPr>
          <w:rFonts w:cs="Times Roman"/>
          <w:color w:val="000000"/>
          <w:sz w:val="26"/>
          <w:szCs w:val="26"/>
        </w:rPr>
        <w:t>s low (correlation coefficient &lt; 0.1</w:t>
      </w:r>
      <w:r w:rsidR="001935A2">
        <w:rPr>
          <w:rFonts w:cs="Times Roman"/>
          <w:color w:val="000000"/>
          <w:sz w:val="26"/>
          <w:szCs w:val="26"/>
        </w:rPr>
        <w:t>).</w:t>
      </w:r>
    </w:p>
    <w:p w14:paraId="3E9564C5" w14:textId="639BAEC3" w:rsidR="00765608" w:rsidRDefault="00055036" w:rsidP="00765608">
      <w:pPr>
        <w:widowControl w:val="0"/>
        <w:autoSpaceDE w:val="0"/>
        <w:autoSpaceDN w:val="0"/>
        <w:adjustRightInd w:val="0"/>
        <w:spacing w:after="240" w:line="300" w:lineRule="atLeast"/>
        <w:rPr>
          <w:rFonts w:cs="Times Roman"/>
          <w:color w:val="000000"/>
          <w:sz w:val="26"/>
          <w:szCs w:val="26"/>
        </w:rPr>
      </w:pPr>
      <w:del w:id="106" w:author="Eva Dusek Jennings" w:date="2022-02-18T13:22:00Z">
        <w:r w:rsidDel="00437F18">
          <w:rPr>
            <w:rFonts w:cs="Times Roman"/>
            <w:noProof/>
            <w:color w:val="000000"/>
            <w:sz w:val="26"/>
            <w:szCs w:val="26"/>
          </w:rPr>
          <w:drawing>
            <wp:inline distT="0" distB="0" distL="0" distR="0" wp14:anchorId="1444CF67" wp14:editId="1B9D9583">
              <wp:extent cx="5486116" cy="2032000"/>
              <wp:effectExtent l="0" t="0" r="635"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b="47942"/>
                      <a:stretch/>
                    </pic:blipFill>
                    <pic:spPr bwMode="auto">
                      <a:xfrm>
                        <a:off x="0" y="0"/>
                        <a:ext cx="5486400" cy="2032105"/>
                      </a:xfrm>
                      <a:prstGeom prst="rect">
                        <a:avLst/>
                      </a:prstGeom>
                      <a:noFill/>
                      <a:ln>
                        <a:noFill/>
                      </a:ln>
                      <a:extLst>
                        <a:ext uri="{53640926-AAD7-44d8-BBD7-CCE9431645EC}">
                          <a14:shadowObscured xmlns:a14="http://schemas.microsoft.com/office/drawing/2010/main"/>
                        </a:ext>
                      </a:extLst>
                    </pic:spPr>
                  </pic:pic>
                </a:graphicData>
              </a:graphic>
            </wp:inline>
          </w:drawing>
        </w:r>
      </w:del>
      <w:ins w:id="107" w:author="Eva Dusek Jennings" w:date="2022-02-18T13:22:00Z">
        <w:r w:rsidR="00437F18" w:rsidRPr="00437F18">
          <w:t xml:space="preserve"> </w:t>
        </w:r>
        <w:r w:rsidR="00437F18">
          <w:rPr>
            <w:rFonts w:cs="Times Roman"/>
            <w:noProof/>
            <w:color w:val="000000"/>
            <w:sz w:val="26"/>
            <w:szCs w:val="26"/>
          </w:rPr>
          <w:drawing>
            <wp:inline distT="0" distB="0" distL="0" distR="0" wp14:anchorId="4EB842B6" wp14:editId="6E97269D">
              <wp:extent cx="5485685" cy="1940560"/>
              <wp:effectExtent l="0" t="0" r="127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b="48089"/>
                      <a:stretch/>
                    </pic:blipFill>
                    <pic:spPr bwMode="auto">
                      <a:xfrm>
                        <a:off x="0" y="0"/>
                        <a:ext cx="5486400" cy="1940813"/>
                      </a:xfrm>
                      <a:prstGeom prst="rect">
                        <a:avLst/>
                      </a:prstGeom>
                      <a:noFill/>
                      <a:ln>
                        <a:noFill/>
                      </a:ln>
                      <a:extLst>
                        <a:ext uri="{53640926-AAD7-44d8-BBD7-CCE9431645EC}">
                          <a14:shadowObscured xmlns:a14="http://schemas.microsoft.com/office/drawing/2010/main"/>
                        </a:ext>
                      </a:extLst>
                    </pic:spPr>
                  </pic:pic>
                </a:graphicData>
              </a:graphic>
            </wp:inline>
          </w:drawing>
        </w:r>
      </w:ins>
    </w:p>
    <w:p w14:paraId="5F3462BA" w14:textId="77777777" w:rsidR="00D91B82" w:rsidRPr="00B322BB" w:rsidRDefault="00765608" w:rsidP="00D91B82">
      <w:pPr>
        <w:widowControl w:val="0"/>
        <w:autoSpaceDE w:val="0"/>
        <w:autoSpaceDN w:val="0"/>
        <w:adjustRightInd w:val="0"/>
        <w:spacing w:after="240" w:line="300" w:lineRule="atLeast"/>
        <w:rPr>
          <w:rFonts w:cs="Times Roman"/>
          <w:sz w:val="26"/>
          <w:szCs w:val="26"/>
        </w:rPr>
      </w:pPr>
      <w:r w:rsidRPr="001E2484">
        <w:rPr>
          <w:rFonts w:cs="Times Roman"/>
          <w:b/>
          <w:color w:val="000000"/>
          <w:sz w:val="26"/>
          <w:szCs w:val="26"/>
        </w:rPr>
        <w:t xml:space="preserve">Figure </w:t>
      </w:r>
      <w:proofErr w:type="gramStart"/>
      <w:r w:rsidRPr="001E2484">
        <w:rPr>
          <w:rFonts w:cs="Times Roman"/>
          <w:b/>
          <w:color w:val="000000"/>
          <w:sz w:val="26"/>
          <w:szCs w:val="26"/>
        </w:rPr>
        <w:t>4.</w:t>
      </w:r>
      <w:r w:rsidR="00CC1359">
        <w:rPr>
          <w:rFonts w:cs="Times Roman"/>
          <w:b/>
          <w:color w:val="000000"/>
          <w:sz w:val="26"/>
          <w:szCs w:val="26"/>
        </w:rPr>
        <w:t>13</w:t>
      </w:r>
      <w:r w:rsidR="00E4665E">
        <w:rPr>
          <w:rFonts w:cs="Times Roman"/>
          <w:color w:val="000000"/>
          <w:sz w:val="26"/>
          <w:szCs w:val="26"/>
        </w:rPr>
        <w:t xml:space="preserve">  Single</w:t>
      </w:r>
      <w:proofErr w:type="gramEnd"/>
      <w:r w:rsidR="00E4665E">
        <w:rPr>
          <w:rFonts w:cs="Times Roman"/>
          <w:color w:val="000000"/>
          <w:sz w:val="26"/>
          <w:szCs w:val="26"/>
        </w:rPr>
        <w:t>-</w:t>
      </w:r>
      <w:r w:rsidR="00E4665E" w:rsidRPr="00B322BB">
        <w:rPr>
          <w:rFonts w:cs="Times Roman"/>
          <w:sz w:val="26"/>
          <w:szCs w:val="26"/>
        </w:rPr>
        <w:t>predictor plots for TSS</w:t>
      </w:r>
      <w:r w:rsidRPr="00B322BB">
        <w:rPr>
          <w:rFonts w:cs="Times Roman"/>
          <w:sz w:val="26"/>
          <w:szCs w:val="26"/>
        </w:rPr>
        <w:t>,</w:t>
      </w:r>
      <w:r w:rsidR="00E4665E" w:rsidRPr="00B322BB">
        <w:rPr>
          <w:rFonts w:cs="Times Roman"/>
          <w:sz w:val="26"/>
          <w:szCs w:val="26"/>
        </w:rPr>
        <w:t xml:space="preserve"> showing</w:t>
      </w:r>
      <w:r w:rsidRPr="00B322BB">
        <w:rPr>
          <w:rFonts w:cs="Times Roman"/>
          <w:sz w:val="26"/>
          <w:szCs w:val="26"/>
        </w:rPr>
        <w:t xml:space="preserve"> fit of the Landscape Predictor Model to each predictor. </w:t>
      </w:r>
      <w:r w:rsidR="00D91B82" w:rsidRPr="00B322BB">
        <w:rPr>
          <w:rFonts w:cs="Times Roman"/>
          <w:sz w:val="26"/>
          <w:szCs w:val="26"/>
        </w:rPr>
        <w:t xml:space="preserve"> Model fitting was performed using maximum likelihood (ML) estimation.</w:t>
      </w:r>
    </w:p>
    <w:p w14:paraId="3C46755A" w14:textId="33E12425" w:rsidR="00765608" w:rsidRPr="00B322BB" w:rsidRDefault="00765608" w:rsidP="00765608">
      <w:pPr>
        <w:widowControl w:val="0"/>
        <w:autoSpaceDE w:val="0"/>
        <w:autoSpaceDN w:val="0"/>
        <w:adjustRightInd w:val="0"/>
        <w:spacing w:after="240" w:line="300" w:lineRule="atLeast"/>
        <w:rPr>
          <w:rFonts w:cs="Times Roman"/>
          <w:sz w:val="26"/>
          <w:szCs w:val="26"/>
        </w:rPr>
      </w:pPr>
    </w:p>
    <w:p w14:paraId="3C6D56DD" w14:textId="77777777" w:rsidR="00124481" w:rsidRPr="00B322BB" w:rsidRDefault="00124481" w:rsidP="00765608">
      <w:pPr>
        <w:widowControl w:val="0"/>
        <w:autoSpaceDE w:val="0"/>
        <w:autoSpaceDN w:val="0"/>
        <w:adjustRightInd w:val="0"/>
        <w:spacing w:after="240" w:line="300" w:lineRule="atLeast"/>
        <w:rPr>
          <w:rFonts w:cs="Times Roman"/>
          <w:sz w:val="26"/>
          <w:szCs w:val="26"/>
        </w:rPr>
      </w:pPr>
    </w:p>
    <w:p w14:paraId="7610CB78" w14:textId="3FE5F2D4" w:rsidR="00765608" w:rsidRDefault="00765608" w:rsidP="00765608">
      <w:pPr>
        <w:widowControl w:val="0"/>
        <w:autoSpaceDE w:val="0"/>
        <w:autoSpaceDN w:val="0"/>
        <w:adjustRightInd w:val="0"/>
        <w:spacing w:after="240" w:line="300" w:lineRule="atLeast"/>
        <w:rPr>
          <w:rFonts w:cs="Times Roman"/>
          <w:color w:val="000000"/>
          <w:sz w:val="26"/>
          <w:szCs w:val="26"/>
        </w:rPr>
      </w:pPr>
      <w:r w:rsidRPr="00B322BB">
        <w:rPr>
          <w:rFonts w:cs="Times Roman"/>
          <w:sz w:val="26"/>
          <w:szCs w:val="26"/>
        </w:rPr>
        <w:t>Comparisons between the Null Model, Categorical Land Use Model, and Landscape Predictor Model</w:t>
      </w:r>
      <w:r w:rsidR="00C449C7" w:rsidRPr="00B322BB">
        <w:rPr>
          <w:rFonts w:cs="Times Roman"/>
          <w:sz w:val="26"/>
          <w:szCs w:val="26"/>
        </w:rPr>
        <w:t xml:space="preserve"> can be visualized through residuals (Fig. 4.1</w:t>
      </w:r>
      <w:r w:rsidR="00C333D6" w:rsidRPr="00B322BB">
        <w:rPr>
          <w:rFonts w:cs="Times Roman"/>
          <w:sz w:val="26"/>
          <w:szCs w:val="26"/>
        </w:rPr>
        <w:t>4</w:t>
      </w:r>
      <w:r w:rsidR="00C449C7" w:rsidRPr="00B322BB">
        <w:rPr>
          <w:rFonts w:cs="Times Roman"/>
          <w:sz w:val="26"/>
          <w:szCs w:val="26"/>
        </w:rPr>
        <w:t xml:space="preserve">) </w:t>
      </w:r>
      <w:r w:rsidR="00D91B82" w:rsidRPr="00B322BB">
        <w:rPr>
          <w:rFonts w:cs="Times Roman"/>
          <w:sz w:val="26"/>
          <w:szCs w:val="26"/>
        </w:rPr>
        <w:t xml:space="preserve">comparative metrics such as AIC </w:t>
      </w:r>
      <w:ins w:id="108" w:author="Eva Dusek Jennings" w:date="2022-02-18T13:27:00Z">
        <w:r w:rsidR="00437F18" w:rsidRPr="00B322BB">
          <w:rPr>
            <w:rFonts w:cs="Times Roman"/>
            <w:sz w:val="26"/>
            <w:szCs w:val="26"/>
          </w:rPr>
          <w:t xml:space="preserve">and BIC </w:t>
        </w:r>
      </w:ins>
      <w:r w:rsidR="00D91B82" w:rsidRPr="00B322BB">
        <w:rPr>
          <w:rFonts w:cs="Times Roman"/>
          <w:sz w:val="26"/>
          <w:szCs w:val="26"/>
        </w:rPr>
        <w:t>(Table 4.3), and coefficient values</w:t>
      </w:r>
      <w:r w:rsidR="00D91B82" w:rsidRPr="00964DA0">
        <w:rPr>
          <w:rFonts w:cs="Times Roman"/>
          <w:color w:val="9BBB59" w:themeColor="accent3"/>
          <w:sz w:val="26"/>
          <w:szCs w:val="26"/>
        </w:rPr>
        <w:t xml:space="preserve"> </w:t>
      </w:r>
      <w:r w:rsidR="00C449C7">
        <w:rPr>
          <w:rFonts w:cs="Times Roman"/>
          <w:color w:val="000000"/>
          <w:sz w:val="26"/>
          <w:szCs w:val="26"/>
        </w:rPr>
        <w:t>(</w:t>
      </w:r>
      <w:r>
        <w:rPr>
          <w:rFonts w:cs="Times Roman"/>
          <w:color w:val="000000"/>
          <w:sz w:val="26"/>
          <w:szCs w:val="26"/>
        </w:rPr>
        <w:t>Table 4.</w:t>
      </w:r>
      <w:r w:rsidR="00C449C7">
        <w:rPr>
          <w:rFonts w:cs="Times Roman"/>
          <w:color w:val="000000"/>
          <w:sz w:val="26"/>
          <w:szCs w:val="26"/>
        </w:rPr>
        <w:t>3;</w:t>
      </w:r>
      <w:r>
        <w:rPr>
          <w:rFonts w:cs="Times Roman"/>
          <w:color w:val="000000"/>
          <w:sz w:val="26"/>
          <w:szCs w:val="26"/>
        </w:rPr>
        <w:t xml:space="preserve"> Fig</w:t>
      </w:r>
      <w:r w:rsidR="00C449C7">
        <w:rPr>
          <w:rFonts w:cs="Times Roman"/>
          <w:color w:val="000000"/>
          <w:sz w:val="26"/>
          <w:szCs w:val="26"/>
        </w:rPr>
        <w:t>.</w:t>
      </w:r>
      <w:r>
        <w:rPr>
          <w:rFonts w:cs="Times Roman"/>
          <w:color w:val="000000"/>
          <w:sz w:val="26"/>
          <w:szCs w:val="26"/>
        </w:rPr>
        <w:t xml:space="preserve"> 4.1</w:t>
      </w:r>
      <w:r w:rsidR="00C333D6">
        <w:rPr>
          <w:rFonts w:cs="Times Roman"/>
          <w:color w:val="000000"/>
          <w:sz w:val="26"/>
          <w:szCs w:val="26"/>
        </w:rPr>
        <w:t>5</w:t>
      </w:r>
      <w:r w:rsidR="00C449C7">
        <w:rPr>
          <w:rFonts w:cs="Times Roman"/>
          <w:color w:val="000000"/>
          <w:sz w:val="26"/>
          <w:szCs w:val="26"/>
        </w:rPr>
        <w:t>)</w:t>
      </w:r>
      <w:r w:rsidRPr="00710338">
        <w:rPr>
          <w:rFonts w:cs="Times Roman"/>
          <w:color w:val="000000"/>
          <w:sz w:val="26"/>
          <w:szCs w:val="26"/>
        </w:rPr>
        <w:t xml:space="preserve">.  </w:t>
      </w:r>
      <w:del w:id="109" w:author="Eva Dusek Jennings" w:date="2022-02-18T13:27:00Z">
        <w:r w:rsidR="00A509F9" w:rsidDel="00437F18">
          <w:rPr>
            <w:rFonts w:cs="Times Roman"/>
            <w:color w:val="000000"/>
            <w:sz w:val="26"/>
            <w:szCs w:val="26"/>
          </w:rPr>
          <w:delText xml:space="preserve">The </w:delText>
        </w:r>
      </w:del>
      <w:ins w:id="110" w:author="Eva Dusek Jennings" w:date="2022-02-18T13:31:00Z">
        <w:r w:rsidR="001B4F71">
          <w:rPr>
            <w:rFonts w:cs="Times Roman"/>
            <w:color w:val="000000"/>
            <w:sz w:val="26"/>
            <w:szCs w:val="26"/>
          </w:rPr>
          <w:t>T</w:t>
        </w:r>
      </w:ins>
      <w:ins w:id="111" w:author="Eva Dusek Jennings" w:date="2022-02-18T13:27:00Z">
        <w:r w:rsidR="00437F18">
          <w:rPr>
            <w:rFonts w:cs="Times Roman"/>
            <w:color w:val="000000"/>
            <w:sz w:val="26"/>
            <w:szCs w:val="26"/>
          </w:rPr>
          <w:t xml:space="preserve">he </w:t>
        </w:r>
      </w:ins>
      <w:del w:id="112" w:author="Eva Dusek Jennings" w:date="2022-02-18T13:27:00Z">
        <w:r w:rsidR="00A509F9" w:rsidDel="00437F18">
          <w:rPr>
            <w:rFonts w:cs="Times Roman"/>
            <w:color w:val="000000"/>
            <w:sz w:val="26"/>
            <w:szCs w:val="26"/>
          </w:rPr>
          <w:delText>lowest</w:delText>
        </w:r>
        <w:r w:rsidDel="00437F18">
          <w:rPr>
            <w:rFonts w:cs="Times Roman"/>
            <w:color w:val="000000"/>
            <w:sz w:val="26"/>
            <w:szCs w:val="26"/>
          </w:rPr>
          <w:delText xml:space="preserve"> </w:delText>
        </w:r>
      </w:del>
      <w:r>
        <w:rPr>
          <w:rFonts w:cs="Times Roman"/>
          <w:color w:val="000000"/>
          <w:sz w:val="26"/>
          <w:szCs w:val="26"/>
        </w:rPr>
        <w:t xml:space="preserve">AIC value </w:t>
      </w:r>
      <w:r w:rsidR="00A509F9">
        <w:rPr>
          <w:rFonts w:cs="Times Roman"/>
          <w:color w:val="000000"/>
          <w:sz w:val="26"/>
          <w:szCs w:val="26"/>
        </w:rPr>
        <w:t xml:space="preserve">is </w:t>
      </w:r>
      <w:ins w:id="113" w:author="Eva Dusek Jennings" w:date="2022-02-18T13:28:00Z">
        <w:r w:rsidR="00437F18">
          <w:rPr>
            <w:rFonts w:cs="Times Roman"/>
            <w:color w:val="000000"/>
            <w:sz w:val="26"/>
            <w:szCs w:val="26"/>
          </w:rPr>
          <w:t xml:space="preserve">slightly </w:t>
        </w:r>
      </w:ins>
      <w:ins w:id="114" w:author="Eva Dusek Jennings" w:date="2022-02-18T13:27:00Z">
        <w:r w:rsidR="00437F18">
          <w:rPr>
            <w:rFonts w:cs="Times Roman"/>
            <w:color w:val="000000"/>
            <w:sz w:val="26"/>
            <w:szCs w:val="26"/>
          </w:rPr>
          <w:t>lowe</w:t>
        </w:r>
      </w:ins>
      <w:ins w:id="115" w:author="Eva Dusek Jennings" w:date="2022-02-18T13:28:00Z">
        <w:r w:rsidR="00437F18">
          <w:rPr>
            <w:rFonts w:cs="Times Roman"/>
            <w:color w:val="000000"/>
            <w:sz w:val="26"/>
            <w:szCs w:val="26"/>
          </w:rPr>
          <w:t>r</w:t>
        </w:r>
      </w:ins>
      <w:ins w:id="116" w:author="Eva Dusek Jennings" w:date="2022-02-18T13:27:00Z">
        <w:r w:rsidR="00437F18">
          <w:rPr>
            <w:rFonts w:cs="Times Roman"/>
            <w:color w:val="000000"/>
            <w:sz w:val="26"/>
            <w:szCs w:val="26"/>
          </w:rPr>
          <w:t xml:space="preserve"> </w:t>
        </w:r>
      </w:ins>
      <w:r>
        <w:rPr>
          <w:rFonts w:cs="Times Roman"/>
          <w:color w:val="000000"/>
          <w:sz w:val="26"/>
          <w:szCs w:val="26"/>
        </w:rPr>
        <w:t xml:space="preserve">for the </w:t>
      </w:r>
      <w:ins w:id="117" w:author="Eva Dusek Jennings" w:date="2022-02-18T13:27:00Z">
        <w:r w:rsidR="00437F18">
          <w:rPr>
            <w:rFonts w:cs="Times Roman"/>
            <w:color w:val="000000"/>
            <w:sz w:val="26"/>
            <w:szCs w:val="26"/>
          </w:rPr>
          <w:t xml:space="preserve">Categorical </w:t>
        </w:r>
        <w:proofErr w:type="spellStart"/>
        <w:r w:rsidR="00437F18">
          <w:rPr>
            <w:rFonts w:cs="Times Roman"/>
            <w:color w:val="000000"/>
            <w:sz w:val="26"/>
            <w:szCs w:val="26"/>
          </w:rPr>
          <w:t>Landuse</w:t>
        </w:r>
        <w:proofErr w:type="spellEnd"/>
        <w:r w:rsidR="00437F18">
          <w:rPr>
            <w:rFonts w:cs="Times Roman"/>
            <w:color w:val="000000"/>
            <w:sz w:val="26"/>
            <w:szCs w:val="26"/>
          </w:rPr>
          <w:t xml:space="preserve"> Model</w:t>
        </w:r>
      </w:ins>
      <w:ins w:id="118" w:author="Eva Dusek Jennings" w:date="2022-02-18T13:28:00Z">
        <w:r w:rsidR="00437F18">
          <w:rPr>
            <w:rFonts w:cs="Times Roman"/>
            <w:color w:val="000000"/>
            <w:sz w:val="26"/>
            <w:szCs w:val="26"/>
          </w:rPr>
          <w:t xml:space="preserve"> than for the </w:t>
        </w:r>
      </w:ins>
      <w:r>
        <w:rPr>
          <w:rFonts w:cs="Times Roman"/>
          <w:color w:val="000000"/>
          <w:sz w:val="26"/>
          <w:szCs w:val="26"/>
        </w:rPr>
        <w:t xml:space="preserve">Landscape Predictor Model, </w:t>
      </w:r>
      <w:ins w:id="119" w:author="Eva Dusek Jennings" w:date="2022-02-18T13:31:00Z">
        <w:r w:rsidR="001B4F71">
          <w:rPr>
            <w:rFonts w:cs="Times Roman"/>
            <w:color w:val="000000"/>
            <w:sz w:val="26"/>
            <w:szCs w:val="26"/>
          </w:rPr>
          <w:t xml:space="preserve">but </w:t>
        </w:r>
      </w:ins>
      <w:ins w:id="120" w:author="Eva Dusek Jennings" w:date="2022-02-18T13:28:00Z">
        <w:r w:rsidR="00437F18">
          <w:rPr>
            <w:rFonts w:cs="Times Roman"/>
            <w:color w:val="000000"/>
            <w:sz w:val="26"/>
            <w:szCs w:val="26"/>
          </w:rPr>
          <w:t xml:space="preserve">the BIC </w:t>
        </w:r>
      </w:ins>
      <w:ins w:id="121" w:author="Eva Dusek Jennings" w:date="2022-02-18T13:31:00Z">
        <w:r w:rsidR="001B4F71">
          <w:rPr>
            <w:rFonts w:cs="Times Roman"/>
            <w:color w:val="000000"/>
            <w:sz w:val="26"/>
            <w:szCs w:val="26"/>
          </w:rPr>
          <w:t>metric is opposite, with the Landscape Predictor Model</w:t>
        </w:r>
      </w:ins>
      <w:ins w:id="122" w:author="Eva Dusek Jennings" w:date="2022-02-18T13:32:00Z">
        <w:r w:rsidR="001B4F71">
          <w:rPr>
            <w:rFonts w:cs="Times Roman"/>
            <w:color w:val="000000"/>
            <w:sz w:val="26"/>
            <w:szCs w:val="26"/>
          </w:rPr>
          <w:t xml:space="preserve"> indicated as the best model</w:t>
        </w:r>
      </w:ins>
      <w:del w:id="123" w:author="Eva Dusek Jennings" w:date="2022-02-18T13:30:00Z">
        <w:r w:rsidR="00A509F9" w:rsidDel="00437F18">
          <w:rPr>
            <w:rFonts w:cs="Times Roman"/>
            <w:color w:val="000000"/>
            <w:sz w:val="26"/>
            <w:szCs w:val="26"/>
          </w:rPr>
          <w:delText xml:space="preserve">indicating best fit to the </w:delText>
        </w:r>
        <w:r w:rsidR="002C58B6" w:rsidDel="00437F18">
          <w:rPr>
            <w:rFonts w:cs="Times Roman"/>
            <w:color w:val="000000"/>
            <w:sz w:val="26"/>
            <w:szCs w:val="26"/>
          </w:rPr>
          <w:delText xml:space="preserve">TSS </w:delText>
        </w:r>
        <w:r w:rsidR="00A509F9" w:rsidDel="00437F18">
          <w:rPr>
            <w:rFonts w:cs="Times Roman"/>
            <w:color w:val="000000"/>
            <w:sz w:val="26"/>
            <w:szCs w:val="26"/>
          </w:rPr>
          <w:delText>data</w:delText>
        </w:r>
        <w:r w:rsidR="00806FCE" w:rsidDel="00437F18">
          <w:rPr>
            <w:rFonts w:cs="Times Roman"/>
            <w:color w:val="000000"/>
            <w:sz w:val="26"/>
            <w:szCs w:val="26"/>
          </w:rPr>
          <w:delText xml:space="preserve"> of these three models</w:delText>
        </w:r>
      </w:del>
      <w:r w:rsidR="00A509F9">
        <w:rPr>
          <w:rFonts w:cs="Times Roman"/>
          <w:color w:val="000000"/>
          <w:sz w:val="26"/>
          <w:szCs w:val="26"/>
        </w:rPr>
        <w:t>.</w:t>
      </w:r>
      <w:ins w:id="124" w:author="Eva Dusek Jennings" w:date="2022-02-18T13:30:00Z">
        <w:r w:rsidR="00437F18">
          <w:rPr>
            <w:rFonts w:cs="Times Roman"/>
            <w:color w:val="000000"/>
            <w:sz w:val="26"/>
            <w:szCs w:val="26"/>
          </w:rPr>
          <w:t xml:space="preserve">  While the two models may </w:t>
        </w:r>
      </w:ins>
      <w:ins w:id="125" w:author="Eva Dusek Jennings" w:date="2022-02-18T13:32:00Z">
        <w:r w:rsidR="001B4F71">
          <w:rPr>
            <w:rFonts w:cs="Times Roman"/>
            <w:color w:val="000000"/>
            <w:sz w:val="26"/>
            <w:szCs w:val="26"/>
          </w:rPr>
          <w:t>have</w:t>
        </w:r>
      </w:ins>
      <w:ins w:id="126" w:author="Eva Dusek Jennings" w:date="2022-02-18T13:30:00Z">
        <w:r w:rsidR="001B4F71">
          <w:rPr>
            <w:rFonts w:cs="Times Roman"/>
            <w:color w:val="000000"/>
            <w:sz w:val="26"/>
            <w:szCs w:val="26"/>
          </w:rPr>
          <w:t xml:space="preserve"> similar statistical test metrics, </w:t>
        </w:r>
        <w:r w:rsidR="00437F18">
          <w:rPr>
            <w:rFonts w:cs="Times Roman"/>
            <w:color w:val="000000"/>
            <w:sz w:val="26"/>
            <w:szCs w:val="26"/>
          </w:rPr>
          <w:t>we are not confident in the transferability of the Categorical Land Use Model to watersheds outside of the 14 in this study.  Two of the land use categories (Industrial – IND; and Low Density Residential – LDR) each have only two watershed representatives in our study</w:t>
        </w:r>
        <w:r w:rsidR="001B4F71">
          <w:rPr>
            <w:rFonts w:cs="Times Roman"/>
            <w:color w:val="000000"/>
            <w:sz w:val="26"/>
            <w:szCs w:val="26"/>
          </w:rPr>
          <w:t xml:space="preserve">, resulting </w:t>
        </w:r>
        <w:r w:rsidR="00437F18">
          <w:rPr>
            <w:rFonts w:cs="Times Roman"/>
            <w:color w:val="000000"/>
            <w:sz w:val="26"/>
            <w:szCs w:val="26"/>
          </w:rPr>
          <w:t>in good model fit to the data, but not necessarily for all watersheds in Puget Sound area.</w:t>
        </w:r>
      </w:ins>
    </w:p>
    <w:p w14:paraId="7D5AA942" w14:textId="77777777" w:rsidR="00765608" w:rsidRDefault="00765608" w:rsidP="00765608">
      <w:pPr>
        <w:widowControl w:val="0"/>
        <w:autoSpaceDE w:val="0"/>
        <w:autoSpaceDN w:val="0"/>
        <w:adjustRightInd w:val="0"/>
        <w:spacing w:after="240" w:line="300" w:lineRule="atLeast"/>
        <w:rPr>
          <w:rFonts w:cs="Times Roman"/>
          <w:color w:val="000000"/>
          <w:sz w:val="26"/>
          <w:szCs w:val="26"/>
        </w:rPr>
      </w:pPr>
    </w:p>
    <w:p w14:paraId="3A2B808C" w14:textId="491CE7E4" w:rsidR="00A45BBA" w:rsidRDefault="00C333D6" w:rsidP="00765608">
      <w:pPr>
        <w:widowControl w:val="0"/>
        <w:autoSpaceDE w:val="0"/>
        <w:autoSpaceDN w:val="0"/>
        <w:adjustRightInd w:val="0"/>
        <w:spacing w:after="240" w:line="300" w:lineRule="atLeast"/>
        <w:rPr>
          <w:rFonts w:cs="Times Roman"/>
          <w:color w:val="000000"/>
          <w:sz w:val="26"/>
          <w:szCs w:val="26"/>
        </w:rPr>
      </w:pPr>
      <w:del w:id="127" w:author="Eva Dusek Jennings" w:date="2022-02-18T13:16:00Z">
        <w:r w:rsidDel="00DA714D">
          <w:rPr>
            <w:rFonts w:cs="Times Roman"/>
            <w:noProof/>
            <w:color w:val="000000"/>
            <w:sz w:val="26"/>
            <w:szCs w:val="26"/>
          </w:rPr>
          <w:drawing>
            <wp:inline distT="0" distB="0" distL="0" distR="0" wp14:anchorId="2F44CC33" wp14:editId="71784FDF">
              <wp:extent cx="5486400" cy="3903547"/>
              <wp:effectExtent l="0" t="0" r="0" b="8255"/>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903547"/>
                      </a:xfrm>
                      <a:prstGeom prst="rect">
                        <a:avLst/>
                      </a:prstGeom>
                      <a:noFill/>
                      <a:ln>
                        <a:noFill/>
                      </a:ln>
                    </pic:spPr>
                  </pic:pic>
                </a:graphicData>
              </a:graphic>
            </wp:inline>
          </w:drawing>
        </w:r>
      </w:del>
      <w:ins w:id="128" w:author="Eva Dusek Jennings" w:date="2022-02-18T13:16:00Z">
        <w:r w:rsidR="00DA714D" w:rsidRPr="00DA714D">
          <w:t xml:space="preserve"> </w:t>
        </w:r>
        <w:r w:rsidR="00DA714D">
          <w:rPr>
            <w:rFonts w:cs="Times Roman"/>
            <w:noProof/>
            <w:color w:val="000000"/>
            <w:sz w:val="26"/>
            <w:szCs w:val="26"/>
          </w:rPr>
          <w:drawing>
            <wp:inline distT="0" distB="0" distL="0" distR="0" wp14:anchorId="094B33C1" wp14:editId="10F9F7BB">
              <wp:extent cx="5486400" cy="4112605"/>
              <wp:effectExtent l="0" t="0" r="0" b="254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12605"/>
                      </a:xfrm>
                      <a:prstGeom prst="rect">
                        <a:avLst/>
                      </a:prstGeom>
                      <a:noFill/>
                      <a:ln>
                        <a:noFill/>
                      </a:ln>
                    </pic:spPr>
                  </pic:pic>
                </a:graphicData>
              </a:graphic>
            </wp:inline>
          </w:drawing>
        </w:r>
      </w:ins>
    </w:p>
    <w:p w14:paraId="33085643" w14:textId="77777777" w:rsidR="00D91B82" w:rsidRPr="00B322BB" w:rsidRDefault="00C333D6" w:rsidP="00D91B82">
      <w:pPr>
        <w:widowControl w:val="0"/>
        <w:autoSpaceDE w:val="0"/>
        <w:autoSpaceDN w:val="0"/>
        <w:adjustRightInd w:val="0"/>
        <w:spacing w:after="240" w:line="300" w:lineRule="atLeast"/>
        <w:rPr>
          <w:rFonts w:cs="Times Roman"/>
          <w:sz w:val="26"/>
          <w:szCs w:val="26"/>
        </w:rPr>
      </w:pPr>
      <w:r w:rsidRPr="00C333D6">
        <w:rPr>
          <w:rFonts w:cs="Times Roman"/>
          <w:b/>
          <w:color w:val="000000"/>
          <w:sz w:val="26"/>
          <w:szCs w:val="26"/>
        </w:rPr>
        <w:t xml:space="preserve">Figure </w:t>
      </w:r>
      <w:proofErr w:type="gramStart"/>
      <w:r w:rsidRPr="00C333D6">
        <w:rPr>
          <w:rFonts w:cs="Times Roman"/>
          <w:b/>
          <w:color w:val="000000"/>
          <w:sz w:val="26"/>
          <w:szCs w:val="26"/>
        </w:rPr>
        <w:t>4.</w:t>
      </w:r>
      <w:r w:rsidR="000D0C89">
        <w:rPr>
          <w:rFonts w:cs="Times Roman"/>
          <w:b/>
          <w:color w:val="000000"/>
          <w:sz w:val="26"/>
          <w:szCs w:val="26"/>
        </w:rPr>
        <w:t>14</w:t>
      </w:r>
      <w:r>
        <w:rPr>
          <w:rFonts w:cs="Times Roman"/>
          <w:color w:val="000000"/>
          <w:sz w:val="26"/>
          <w:szCs w:val="26"/>
        </w:rPr>
        <w:t xml:space="preserve">  </w:t>
      </w:r>
      <w:r w:rsidR="00AB7C82">
        <w:rPr>
          <w:rFonts w:cs="Times Roman"/>
          <w:color w:val="000000"/>
          <w:sz w:val="26"/>
          <w:szCs w:val="26"/>
        </w:rPr>
        <w:t>TSS</w:t>
      </w:r>
      <w:proofErr w:type="gramEnd"/>
      <w:r w:rsidR="00AB7C82">
        <w:rPr>
          <w:rFonts w:cs="Times Roman"/>
          <w:color w:val="000000"/>
          <w:sz w:val="26"/>
          <w:szCs w:val="26"/>
        </w:rPr>
        <w:t xml:space="preserve"> model r</w:t>
      </w:r>
      <w:r>
        <w:rPr>
          <w:rFonts w:cs="Times Roman"/>
          <w:color w:val="000000"/>
          <w:sz w:val="26"/>
          <w:szCs w:val="26"/>
        </w:rPr>
        <w:t xml:space="preserve">esiduals for the Null Model, Categorical Land Use Model, and Landscape </w:t>
      </w:r>
      <w:r w:rsidRPr="00B322BB">
        <w:rPr>
          <w:rFonts w:cs="Times Roman"/>
          <w:sz w:val="26"/>
          <w:szCs w:val="26"/>
        </w:rPr>
        <w:t xml:space="preserve">Predictor Models.  Each </w:t>
      </w:r>
      <w:r w:rsidR="00AB7C82" w:rsidRPr="00B322BB">
        <w:rPr>
          <w:rFonts w:cs="Times Roman"/>
          <w:sz w:val="26"/>
          <w:szCs w:val="26"/>
        </w:rPr>
        <w:t xml:space="preserve">bar represents one watershed, with </w:t>
      </w:r>
      <w:r w:rsidRPr="00B322BB">
        <w:rPr>
          <w:rFonts w:cs="Times Roman"/>
          <w:sz w:val="26"/>
          <w:szCs w:val="26"/>
        </w:rPr>
        <w:t>color</w:t>
      </w:r>
      <w:r w:rsidR="00AB7C82" w:rsidRPr="00B322BB">
        <w:rPr>
          <w:rFonts w:cs="Times Roman"/>
          <w:sz w:val="26"/>
          <w:szCs w:val="26"/>
        </w:rPr>
        <w:t>s</w:t>
      </w:r>
      <w:r w:rsidRPr="00B322BB">
        <w:rPr>
          <w:rFonts w:cs="Times Roman"/>
          <w:sz w:val="26"/>
          <w:szCs w:val="26"/>
        </w:rPr>
        <w:t xml:space="preserve"> represent</w:t>
      </w:r>
      <w:r w:rsidR="00AB7C82" w:rsidRPr="00B322BB">
        <w:rPr>
          <w:rFonts w:cs="Times Roman"/>
          <w:sz w:val="26"/>
          <w:szCs w:val="26"/>
        </w:rPr>
        <w:t>ing agencies</w:t>
      </w:r>
      <w:r w:rsidRPr="00B322BB">
        <w:rPr>
          <w:rFonts w:cs="Times Roman"/>
          <w:sz w:val="26"/>
          <w:szCs w:val="26"/>
        </w:rPr>
        <w:t>.</w:t>
      </w:r>
      <w:r w:rsidR="00D91B82" w:rsidRPr="00B322BB">
        <w:rPr>
          <w:rFonts w:cs="Times Roman"/>
          <w:sz w:val="26"/>
          <w:szCs w:val="26"/>
        </w:rPr>
        <w:t xml:space="preserve">  Model fitting was performed using maximum likelihood (ML) estimation.</w:t>
      </w:r>
    </w:p>
    <w:p w14:paraId="34D961D8" w14:textId="1BA8BA86" w:rsidR="00C333D6" w:rsidRPr="00B322BB" w:rsidRDefault="00C333D6" w:rsidP="00C333D6">
      <w:pPr>
        <w:widowControl w:val="0"/>
        <w:autoSpaceDE w:val="0"/>
        <w:autoSpaceDN w:val="0"/>
        <w:adjustRightInd w:val="0"/>
        <w:spacing w:after="240" w:line="300" w:lineRule="atLeast"/>
        <w:rPr>
          <w:rFonts w:cs="Times Roman"/>
          <w:sz w:val="26"/>
          <w:szCs w:val="26"/>
        </w:rPr>
      </w:pPr>
    </w:p>
    <w:p w14:paraId="31EF5393" w14:textId="77777777" w:rsidR="00A45BBA" w:rsidRPr="00B322BB" w:rsidRDefault="00A45BBA" w:rsidP="00765608">
      <w:pPr>
        <w:widowControl w:val="0"/>
        <w:autoSpaceDE w:val="0"/>
        <w:autoSpaceDN w:val="0"/>
        <w:adjustRightInd w:val="0"/>
        <w:spacing w:after="240" w:line="300" w:lineRule="atLeast"/>
        <w:rPr>
          <w:rFonts w:cs="Times Roman"/>
          <w:sz w:val="26"/>
          <w:szCs w:val="26"/>
        </w:rPr>
      </w:pPr>
    </w:p>
    <w:p w14:paraId="5F3DF3D6" w14:textId="77777777" w:rsidR="00D91B82" w:rsidRPr="00B322BB" w:rsidRDefault="00765608" w:rsidP="00D91B82">
      <w:pPr>
        <w:widowControl w:val="0"/>
        <w:autoSpaceDE w:val="0"/>
        <w:autoSpaceDN w:val="0"/>
        <w:adjustRightInd w:val="0"/>
        <w:spacing w:after="240" w:line="300" w:lineRule="atLeast"/>
        <w:rPr>
          <w:rFonts w:cs="Times Roman"/>
          <w:sz w:val="26"/>
          <w:szCs w:val="26"/>
        </w:rPr>
      </w:pPr>
      <w:r w:rsidRPr="00B322BB">
        <w:rPr>
          <w:rFonts w:cs="Times Roman"/>
          <w:b/>
          <w:sz w:val="26"/>
          <w:szCs w:val="26"/>
        </w:rPr>
        <w:t xml:space="preserve">Table </w:t>
      </w:r>
      <w:proofErr w:type="gramStart"/>
      <w:r w:rsidRPr="00B322BB">
        <w:rPr>
          <w:rFonts w:cs="Times Roman"/>
          <w:b/>
          <w:sz w:val="26"/>
          <w:szCs w:val="26"/>
        </w:rPr>
        <w:t>4.</w:t>
      </w:r>
      <w:r w:rsidR="00CC1359" w:rsidRPr="00B322BB">
        <w:rPr>
          <w:rFonts w:cs="Times Roman"/>
          <w:b/>
          <w:sz w:val="26"/>
          <w:szCs w:val="26"/>
        </w:rPr>
        <w:t>3</w:t>
      </w:r>
      <w:r w:rsidRPr="00B322BB">
        <w:rPr>
          <w:rFonts w:cs="Times Roman"/>
          <w:sz w:val="26"/>
          <w:szCs w:val="26"/>
        </w:rPr>
        <w:t xml:space="preserve">  Coefficient</w:t>
      </w:r>
      <w:proofErr w:type="gramEnd"/>
      <w:r w:rsidRPr="00B322BB">
        <w:rPr>
          <w:rFonts w:cs="Times Roman"/>
          <w:sz w:val="26"/>
          <w:szCs w:val="26"/>
        </w:rPr>
        <w:t xml:space="preserve"> values (standard error in parenthesis) for the three </w:t>
      </w:r>
      <w:r w:rsidR="00A509F9" w:rsidRPr="00B322BB">
        <w:rPr>
          <w:rFonts w:cs="Times Roman"/>
          <w:sz w:val="26"/>
          <w:szCs w:val="26"/>
        </w:rPr>
        <w:t>TSS</w:t>
      </w:r>
      <w:r w:rsidRPr="00B322BB">
        <w:rPr>
          <w:rFonts w:cs="Times Roman"/>
          <w:sz w:val="26"/>
          <w:szCs w:val="26"/>
        </w:rPr>
        <w:t xml:space="preserve"> models.  For the Categorical </w:t>
      </w:r>
      <w:proofErr w:type="spellStart"/>
      <w:r w:rsidRPr="00B322BB">
        <w:rPr>
          <w:rFonts w:cs="Times Roman"/>
          <w:sz w:val="26"/>
          <w:szCs w:val="26"/>
        </w:rPr>
        <w:t>Landuse</w:t>
      </w:r>
      <w:proofErr w:type="spellEnd"/>
      <w:r w:rsidRPr="00B322BB">
        <w:rPr>
          <w:rFonts w:cs="Times Roman"/>
          <w:sz w:val="26"/>
          <w:szCs w:val="26"/>
        </w:rPr>
        <w:t xml:space="preserve"> Model, the baseline </w:t>
      </w:r>
      <w:proofErr w:type="spellStart"/>
      <w:r w:rsidRPr="00B322BB">
        <w:rPr>
          <w:rFonts w:cs="Times Roman"/>
          <w:sz w:val="26"/>
          <w:szCs w:val="26"/>
        </w:rPr>
        <w:t>landuse</w:t>
      </w:r>
      <w:proofErr w:type="spellEnd"/>
      <w:r w:rsidRPr="00B322BB">
        <w:rPr>
          <w:rFonts w:cs="Times Roman"/>
          <w:sz w:val="26"/>
          <w:szCs w:val="26"/>
        </w:rPr>
        <w:t xml:space="preserve"> is LDR; all other land use categories are adjustments from the baseline.  Final coefficient values for linear mixed effects models are based on </w:t>
      </w:r>
      <w:r w:rsidR="00D91B82" w:rsidRPr="00B322BB">
        <w:rPr>
          <w:rFonts w:cs="Times Roman"/>
          <w:sz w:val="26"/>
          <w:szCs w:val="26"/>
        </w:rPr>
        <w:t>fitting with restricted maximum likelihood (REML) estimation, and may differ slightly from those fitted using maximum likelihood (ML) estimation.</w:t>
      </w:r>
    </w:p>
    <w:p w14:paraId="4BD3E893" w14:textId="6757F819" w:rsidR="00765608" w:rsidRDefault="00A509F9" w:rsidP="00765608">
      <w:pPr>
        <w:widowControl w:val="0"/>
        <w:autoSpaceDE w:val="0"/>
        <w:autoSpaceDN w:val="0"/>
        <w:adjustRightInd w:val="0"/>
        <w:spacing w:after="240" w:line="300" w:lineRule="atLeast"/>
        <w:rPr>
          <w:rFonts w:cs="Times Roman"/>
          <w:color w:val="000000"/>
          <w:sz w:val="26"/>
          <w:szCs w:val="26"/>
        </w:rPr>
      </w:pPr>
      <w:del w:id="129" w:author="Eva Dusek Jennings" w:date="2022-02-18T13:25:00Z">
        <w:r w:rsidDel="00437F18">
          <w:rPr>
            <w:rFonts w:cs="Times Roman"/>
            <w:noProof/>
            <w:color w:val="000000"/>
            <w:sz w:val="26"/>
            <w:szCs w:val="26"/>
          </w:rPr>
          <w:drawing>
            <wp:inline distT="0" distB="0" distL="0" distR="0" wp14:anchorId="6CF7B178" wp14:editId="518C2C6D">
              <wp:extent cx="5486400" cy="1886530"/>
              <wp:effectExtent l="0" t="0" r="0" b="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886530"/>
                      </a:xfrm>
                      <a:prstGeom prst="rect">
                        <a:avLst/>
                      </a:prstGeom>
                      <a:noFill/>
                      <a:ln>
                        <a:noFill/>
                      </a:ln>
                    </pic:spPr>
                  </pic:pic>
                </a:graphicData>
              </a:graphic>
            </wp:inline>
          </w:drawing>
        </w:r>
      </w:del>
      <w:ins w:id="130" w:author="Eva Dusek Jennings" w:date="2022-02-18T13:25:00Z">
        <w:r w:rsidR="00437F18" w:rsidRPr="00437F18">
          <w:t xml:space="preserve"> </w:t>
        </w:r>
        <w:r w:rsidR="00437F18">
          <w:rPr>
            <w:rFonts w:cs="Times Roman"/>
            <w:noProof/>
            <w:color w:val="000000"/>
            <w:sz w:val="26"/>
            <w:szCs w:val="26"/>
          </w:rPr>
          <w:drawing>
            <wp:inline distT="0" distB="0" distL="0" distR="0" wp14:anchorId="4D4DDC6A" wp14:editId="1304ECAD">
              <wp:extent cx="5486400" cy="1895192"/>
              <wp:effectExtent l="0" t="0" r="0" b="1016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895192"/>
                      </a:xfrm>
                      <a:prstGeom prst="rect">
                        <a:avLst/>
                      </a:prstGeom>
                      <a:noFill/>
                      <a:ln>
                        <a:noFill/>
                      </a:ln>
                    </pic:spPr>
                  </pic:pic>
                </a:graphicData>
              </a:graphic>
            </wp:inline>
          </w:drawing>
        </w:r>
      </w:ins>
    </w:p>
    <w:p w14:paraId="1B8E3BE7" w14:textId="77777777" w:rsidR="00765608" w:rsidRDefault="00765608" w:rsidP="00765608">
      <w:pPr>
        <w:widowControl w:val="0"/>
        <w:autoSpaceDE w:val="0"/>
        <w:autoSpaceDN w:val="0"/>
        <w:adjustRightInd w:val="0"/>
        <w:spacing w:after="240" w:line="300" w:lineRule="atLeast"/>
        <w:rPr>
          <w:rFonts w:cs="Times Roman"/>
          <w:color w:val="000000"/>
          <w:sz w:val="26"/>
          <w:szCs w:val="26"/>
        </w:rPr>
      </w:pPr>
    </w:p>
    <w:p w14:paraId="3A9CC0FE" w14:textId="186FA9AF" w:rsidR="00765608" w:rsidRPr="00710338" w:rsidRDefault="00494A44" w:rsidP="00765608">
      <w:pPr>
        <w:widowControl w:val="0"/>
        <w:autoSpaceDE w:val="0"/>
        <w:autoSpaceDN w:val="0"/>
        <w:adjustRightInd w:val="0"/>
        <w:spacing w:after="240" w:line="300" w:lineRule="atLeast"/>
        <w:rPr>
          <w:rFonts w:cs="Times Roman"/>
          <w:color w:val="000000"/>
          <w:sz w:val="26"/>
          <w:szCs w:val="26"/>
        </w:rPr>
      </w:pPr>
      <w:del w:id="131" w:author="Eva Dusek Jennings" w:date="2022-02-18T13:34:00Z">
        <w:r w:rsidDel="00CB3FF8">
          <w:rPr>
            <w:rFonts w:cs="Times Roman"/>
            <w:noProof/>
            <w:color w:val="000000"/>
            <w:sz w:val="26"/>
            <w:szCs w:val="26"/>
          </w:rPr>
          <w:drawing>
            <wp:inline distT="0" distB="0" distL="0" distR="0" wp14:anchorId="500FA610" wp14:editId="4D95150D">
              <wp:extent cx="5486400" cy="4114800"/>
              <wp:effectExtent l="0" t="0" r="0" b="0"/>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del>
      <w:ins w:id="132" w:author="Eva Dusek Jennings" w:date="2022-02-18T13:34:00Z">
        <w:r w:rsidR="00CB3FF8" w:rsidRPr="00CB3FF8">
          <w:t xml:space="preserve"> </w:t>
        </w:r>
        <w:r w:rsidR="00CB3FF8">
          <w:rPr>
            <w:rFonts w:cs="Times Roman"/>
            <w:noProof/>
            <w:color w:val="000000"/>
            <w:sz w:val="26"/>
            <w:szCs w:val="26"/>
          </w:rPr>
          <w:drawing>
            <wp:inline distT="0" distB="0" distL="0" distR="0" wp14:anchorId="0CC2CCE1" wp14:editId="6147D57F">
              <wp:extent cx="5486400" cy="4114800"/>
              <wp:effectExtent l="0" t="0" r="0" b="0"/>
              <wp:docPr id="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ins>
    </w:p>
    <w:p w14:paraId="27754E1F" w14:textId="77777777" w:rsidR="00D91B82" w:rsidRPr="00B322BB" w:rsidRDefault="00765608" w:rsidP="00D91B82">
      <w:pPr>
        <w:widowControl w:val="0"/>
        <w:autoSpaceDE w:val="0"/>
        <w:autoSpaceDN w:val="0"/>
        <w:adjustRightInd w:val="0"/>
        <w:spacing w:after="240" w:line="300" w:lineRule="atLeast"/>
        <w:rPr>
          <w:rFonts w:cs="Times Roman"/>
          <w:sz w:val="26"/>
          <w:szCs w:val="26"/>
        </w:rPr>
      </w:pPr>
      <w:r w:rsidRPr="00653DA2">
        <w:rPr>
          <w:rFonts w:cs="Times Roman"/>
          <w:b/>
          <w:color w:val="000000"/>
          <w:sz w:val="26"/>
          <w:szCs w:val="26"/>
        </w:rPr>
        <w:t xml:space="preserve">Figure </w:t>
      </w:r>
      <w:proofErr w:type="gramStart"/>
      <w:r w:rsidRPr="00653DA2">
        <w:rPr>
          <w:rFonts w:cs="Times Roman"/>
          <w:b/>
          <w:color w:val="000000"/>
          <w:sz w:val="26"/>
          <w:szCs w:val="26"/>
        </w:rPr>
        <w:t>4.1</w:t>
      </w:r>
      <w:r w:rsidR="00494A44">
        <w:rPr>
          <w:rFonts w:cs="Times Roman"/>
          <w:b/>
          <w:color w:val="000000"/>
          <w:sz w:val="26"/>
          <w:szCs w:val="26"/>
        </w:rPr>
        <w:t>5</w:t>
      </w:r>
      <w:r>
        <w:rPr>
          <w:rFonts w:cs="Times Roman"/>
          <w:color w:val="000000"/>
          <w:sz w:val="26"/>
          <w:szCs w:val="26"/>
        </w:rPr>
        <w:t xml:space="preserve">  Model</w:t>
      </w:r>
      <w:proofErr w:type="gramEnd"/>
      <w:r>
        <w:rPr>
          <w:rFonts w:cs="Times Roman"/>
          <w:color w:val="000000"/>
          <w:sz w:val="26"/>
          <w:szCs w:val="26"/>
        </w:rPr>
        <w:t xml:space="preserve"> coefficients for the Null Model (green), Categorical Land Use Model (blue), and Landscape </w:t>
      </w:r>
      <w:r w:rsidRPr="00B322BB">
        <w:rPr>
          <w:rFonts w:cs="Times Roman"/>
          <w:sz w:val="26"/>
          <w:szCs w:val="26"/>
        </w:rPr>
        <w:t>Predictor Model (red).</w:t>
      </w:r>
      <w:r w:rsidR="00D91B82" w:rsidRPr="00B322BB">
        <w:rPr>
          <w:rFonts w:cs="Times Roman"/>
          <w:sz w:val="26"/>
          <w:szCs w:val="26"/>
        </w:rPr>
        <w:t xml:space="preserve">  Final coefficient values for linear mixed effects models are based on fitting with restricted maximum likelihood (REML) estimation, and may differ slightly from those fitted using maximum likelihood (ML) estimation.</w:t>
      </w:r>
    </w:p>
    <w:p w14:paraId="2AA4B355" w14:textId="78B734E6" w:rsidR="00765608" w:rsidRPr="00B322BB" w:rsidRDefault="00765608" w:rsidP="00765608">
      <w:pPr>
        <w:widowControl w:val="0"/>
        <w:autoSpaceDE w:val="0"/>
        <w:autoSpaceDN w:val="0"/>
        <w:adjustRightInd w:val="0"/>
        <w:spacing w:after="240" w:line="300" w:lineRule="atLeast"/>
        <w:rPr>
          <w:rFonts w:cs="Times Roman"/>
          <w:sz w:val="26"/>
          <w:szCs w:val="26"/>
        </w:rPr>
      </w:pPr>
    </w:p>
    <w:p w14:paraId="76CC049A" w14:textId="77777777" w:rsidR="00E21A84" w:rsidRPr="00B322BB" w:rsidRDefault="00E21A84" w:rsidP="00E21A84">
      <w:pPr>
        <w:widowControl w:val="0"/>
        <w:autoSpaceDE w:val="0"/>
        <w:autoSpaceDN w:val="0"/>
        <w:adjustRightInd w:val="0"/>
        <w:spacing w:after="240" w:line="300" w:lineRule="atLeast"/>
        <w:rPr>
          <w:rFonts w:ascii="Times Roman" w:hAnsi="Times Roman" w:cs="Times Roman"/>
          <w:sz w:val="26"/>
          <w:szCs w:val="26"/>
        </w:rPr>
      </w:pPr>
    </w:p>
    <w:p w14:paraId="0BD98E85" w14:textId="422DA601" w:rsidR="00E21A84" w:rsidRDefault="00424F68" w:rsidP="00E21A84">
      <w:pPr>
        <w:widowControl w:val="0"/>
        <w:autoSpaceDE w:val="0"/>
        <w:autoSpaceDN w:val="0"/>
        <w:adjustRightInd w:val="0"/>
        <w:spacing w:after="240" w:line="300" w:lineRule="atLeast"/>
        <w:rPr>
          <w:rFonts w:cs="Times Roman"/>
          <w:color w:val="000000"/>
          <w:sz w:val="26"/>
          <w:szCs w:val="26"/>
        </w:rPr>
      </w:pPr>
      <w:r w:rsidRPr="00B322BB">
        <w:rPr>
          <w:rFonts w:cs="Times Roman"/>
          <w:sz w:val="26"/>
          <w:szCs w:val="26"/>
        </w:rPr>
        <w:t xml:space="preserve">The Landscape Predictor Model </w:t>
      </w:r>
      <w:r w:rsidR="00E21A84" w:rsidRPr="00B322BB">
        <w:rPr>
          <w:rFonts w:cs="Times Roman"/>
          <w:sz w:val="26"/>
          <w:szCs w:val="26"/>
        </w:rPr>
        <w:t>for TSS</w:t>
      </w:r>
      <w:r w:rsidR="00E21A84">
        <w:rPr>
          <w:rFonts w:cs="Times Roman"/>
          <w:color w:val="000000"/>
          <w:sz w:val="26"/>
          <w:szCs w:val="26"/>
        </w:rPr>
        <w:t xml:space="preserve">, used as the basis for the </w:t>
      </w:r>
      <w:proofErr w:type="spellStart"/>
      <w:r w:rsidR="00E21A84">
        <w:rPr>
          <w:rFonts w:cs="Times Roman"/>
          <w:color w:val="000000"/>
          <w:sz w:val="26"/>
          <w:szCs w:val="26"/>
        </w:rPr>
        <w:t>Stormwater</w:t>
      </w:r>
      <w:proofErr w:type="spellEnd"/>
      <w:r w:rsidR="00E21A84">
        <w:rPr>
          <w:rFonts w:cs="Times Roman"/>
          <w:color w:val="000000"/>
          <w:sz w:val="26"/>
          <w:szCs w:val="26"/>
        </w:rPr>
        <w:t xml:space="preserve"> Heat Map TSS layer, is:</w:t>
      </w:r>
    </w:p>
    <w:p w14:paraId="343D407C" w14:textId="43EA02FA" w:rsidR="00E21A84" w:rsidRDefault="00E21A84" w:rsidP="00E21A84">
      <w:pPr>
        <w:widowControl w:val="0"/>
        <w:autoSpaceDE w:val="0"/>
        <w:autoSpaceDN w:val="0"/>
        <w:adjustRightInd w:val="0"/>
        <w:spacing w:after="240" w:line="300" w:lineRule="atLeast"/>
        <w:ind w:left="720"/>
        <w:rPr>
          <w:rFonts w:cs="Times Roman"/>
          <w:color w:val="000000"/>
          <w:sz w:val="26"/>
          <w:szCs w:val="26"/>
        </w:rPr>
      </w:pPr>
      <w:proofErr w:type="spellStart"/>
      <w:proofErr w:type="gramStart"/>
      <w:r w:rsidRPr="003A584B">
        <w:rPr>
          <w:rFonts w:cs="Times Roman"/>
          <w:i/>
          <w:color w:val="000000"/>
          <w:sz w:val="26"/>
          <w:szCs w:val="26"/>
        </w:rPr>
        <w:t>ln</w:t>
      </w:r>
      <w:proofErr w:type="spellEnd"/>
      <w:proofErr w:type="gramEnd"/>
      <w:r>
        <w:rPr>
          <w:rFonts w:cs="Times Roman"/>
          <w:color w:val="000000"/>
          <w:sz w:val="26"/>
          <w:szCs w:val="26"/>
        </w:rPr>
        <w:t>(TSS) = 10.17 + 0.</w:t>
      </w:r>
      <w:del w:id="133" w:author="Eva Dusek Jennings" w:date="2022-02-18T13:26:00Z">
        <w:r w:rsidDel="00437F18">
          <w:rPr>
            <w:rFonts w:cs="Times Roman"/>
            <w:color w:val="000000"/>
            <w:sz w:val="26"/>
            <w:szCs w:val="26"/>
          </w:rPr>
          <w:delText>14</w:delText>
        </w:r>
      </w:del>
      <w:proofErr w:type="gramStart"/>
      <w:ins w:id="134" w:author="Eva Dusek Jennings" w:date="2022-02-18T13:26:00Z">
        <w:r w:rsidR="00437F18">
          <w:rPr>
            <w:rFonts w:cs="Times Roman"/>
            <w:color w:val="000000"/>
            <w:sz w:val="26"/>
            <w:szCs w:val="26"/>
          </w:rPr>
          <w:t>19</w:t>
        </w:r>
      </w:ins>
      <w:r>
        <w:rPr>
          <w:rFonts w:cs="Times Roman"/>
          <w:color w:val="000000"/>
          <w:sz w:val="26"/>
          <w:szCs w:val="26"/>
        </w:rPr>
        <w:t>*rain + 0.</w:t>
      </w:r>
      <w:proofErr w:type="gramEnd"/>
      <w:del w:id="135" w:author="Eva Dusek Jennings" w:date="2022-02-18T13:26:00Z">
        <w:r w:rsidDel="00437F18">
          <w:rPr>
            <w:rFonts w:cs="Times Roman"/>
            <w:color w:val="000000"/>
            <w:sz w:val="26"/>
            <w:szCs w:val="26"/>
          </w:rPr>
          <w:delText>21</w:delText>
        </w:r>
      </w:del>
      <w:proofErr w:type="gramStart"/>
      <w:ins w:id="136" w:author="Eva Dusek Jennings" w:date="2022-02-18T13:26:00Z">
        <w:r w:rsidR="00437F18">
          <w:rPr>
            <w:rFonts w:cs="Times Roman"/>
            <w:color w:val="000000"/>
            <w:sz w:val="26"/>
            <w:szCs w:val="26"/>
          </w:rPr>
          <w:t>2</w:t>
        </w:r>
        <w:proofErr w:type="spellStart"/>
        <w:r w:rsidR="00437F18">
          <w:rPr>
            <w:rFonts w:cs="Times Roman"/>
            <w:color w:val="000000"/>
            <w:sz w:val="26"/>
            <w:szCs w:val="26"/>
          </w:rPr>
          <w:t>6</w:t>
        </w:r>
      </w:ins>
      <w:r>
        <w:rPr>
          <w:rFonts w:cs="Times Roman"/>
          <w:color w:val="000000"/>
          <w:sz w:val="26"/>
          <w:szCs w:val="26"/>
        </w:rPr>
        <w:t>*</w:t>
      </w:r>
      <w:ins w:id="137" w:author="Eva Dusek Jennings" w:date="2022-02-18T13:26:00Z">
        <w:r w:rsidR="00437F18">
          <w:rPr>
            <w:rFonts w:cs="Times Roman"/>
            <w:color w:val="000000"/>
            <w:sz w:val="26"/>
            <w:szCs w:val="26"/>
          </w:rPr>
          <w:t>sqrt_</w:t>
        </w:r>
      </w:ins>
      <w:r>
        <w:rPr>
          <w:rFonts w:cs="Times Roman"/>
          <w:color w:val="000000"/>
          <w:sz w:val="26"/>
          <w:szCs w:val="26"/>
        </w:rPr>
        <w:t>traffic</w:t>
      </w:r>
      <w:proofErr w:type="spellEnd"/>
      <w:r>
        <w:rPr>
          <w:rFonts w:cs="Times Roman"/>
          <w:color w:val="000000"/>
          <w:sz w:val="26"/>
          <w:szCs w:val="26"/>
        </w:rPr>
        <w:t xml:space="preserve"> + 0.</w:t>
      </w:r>
      <w:proofErr w:type="gramEnd"/>
      <w:del w:id="138" w:author="Eva Dusek Jennings" w:date="2022-02-18T13:26:00Z">
        <w:r w:rsidDel="00437F18">
          <w:rPr>
            <w:rFonts w:cs="Times Roman"/>
            <w:color w:val="000000"/>
            <w:sz w:val="26"/>
            <w:szCs w:val="26"/>
          </w:rPr>
          <w:delText>28</w:delText>
        </w:r>
      </w:del>
      <w:ins w:id="139" w:author="Eva Dusek Jennings" w:date="2022-02-18T13:26:00Z">
        <w:r w:rsidR="00437F18">
          <w:rPr>
            <w:rFonts w:cs="Times Roman"/>
            <w:color w:val="000000"/>
            <w:sz w:val="26"/>
            <w:szCs w:val="26"/>
          </w:rPr>
          <w:t>30</w:t>
        </w:r>
      </w:ins>
      <w:r>
        <w:rPr>
          <w:rFonts w:cs="Times Roman"/>
          <w:color w:val="000000"/>
          <w:sz w:val="26"/>
          <w:szCs w:val="26"/>
        </w:rPr>
        <w:t xml:space="preserve">*paved </w:t>
      </w:r>
    </w:p>
    <w:p w14:paraId="59488193" w14:textId="596A18FA" w:rsidR="00E91701" w:rsidRDefault="00E21A84" w:rsidP="00E91701">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where</w:t>
      </w:r>
      <w:proofErr w:type="gramEnd"/>
      <w:r>
        <w:rPr>
          <w:rFonts w:cs="Times Roman"/>
          <w:color w:val="000000"/>
          <w:sz w:val="26"/>
          <w:szCs w:val="26"/>
        </w:rPr>
        <w:t xml:space="preserve"> rain is </w:t>
      </w:r>
      <w:r w:rsidR="00E91701">
        <w:rPr>
          <w:rFonts w:cs="Times Roman"/>
          <w:color w:val="000000"/>
          <w:sz w:val="26"/>
          <w:szCs w:val="26"/>
        </w:rPr>
        <w:t>1-day cumulative precipitation.</w:t>
      </w:r>
      <w:r>
        <w:rPr>
          <w:rFonts w:cs="Times Roman"/>
          <w:color w:val="000000"/>
          <w:sz w:val="26"/>
          <w:szCs w:val="26"/>
        </w:rPr>
        <w:t xml:space="preserve">  </w:t>
      </w:r>
      <w:r w:rsidR="00E91701">
        <w:rPr>
          <w:rFonts w:cs="Times Roman"/>
          <w:color w:val="000000"/>
          <w:sz w:val="26"/>
          <w:szCs w:val="26"/>
        </w:rPr>
        <w:t xml:space="preserve">Note that all predictors were standardized prior to use. </w:t>
      </w:r>
    </w:p>
    <w:p w14:paraId="2CDFA96B" w14:textId="481FE1F1" w:rsidR="00E21A84" w:rsidRDefault="00E21A84" w:rsidP="00E21A84">
      <w:pPr>
        <w:widowControl w:val="0"/>
        <w:autoSpaceDE w:val="0"/>
        <w:autoSpaceDN w:val="0"/>
        <w:adjustRightInd w:val="0"/>
        <w:spacing w:after="240" w:line="300" w:lineRule="atLeast"/>
        <w:rPr>
          <w:rFonts w:cs="Times Roman"/>
          <w:color w:val="000000"/>
          <w:sz w:val="26"/>
          <w:szCs w:val="26"/>
        </w:rPr>
      </w:pPr>
    </w:p>
    <w:p w14:paraId="3C9EFF8A" w14:textId="3ABE26C7" w:rsidR="00207807" w:rsidRPr="00207807" w:rsidRDefault="00207807" w:rsidP="00207807">
      <w:pPr>
        <w:widowControl w:val="0"/>
        <w:autoSpaceDE w:val="0"/>
        <w:autoSpaceDN w:val="0"/>
        <w:adjustRightInd w:val="0"/>
        <w:spacing w:after="240"/>
        <w:rPr>
          <w:rFonts w:ascii="Times Roman" w:hAnsi="Times Roman" w:cs="Times Roman"/>
          <w:b/>
          <w:color w:val="000000"/>
          <w:sz w:val="26"/>
          <w:szCs w:val="26"/>
        </w:rPr>
      </w:pPr>
    </w:p>
    <w:p w14:paraId="2B01296A" w14:textId="151B86F6" w:rsidR="00DB3DAD" w:rsidRPr="00C31251" w:rsidRDefault="00DB3DAD" w:rsidP="00DB3DAD">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4</w:t>
      </w:r>
      <w:r w:rsidRPr="00C31251">
        <w:rPr>
          <w:rFonts w:cs="Times Bold"/>
          <w:b/>
          <w:bCs/>
          <w:color w:val="000000"/>
          <w:sz w:val="32"/>
          <w:szCs w:val="32"/>
        </w:rPr>
        <w:t>.</w:t>
      </w:r>
      <w:r>
        <w:rPr>
          <w:rFonts w:cs="Times Bold"/>
          <w:b/>
          <w:bCs/>
          <w:sz w:val="32"/>
          <w:szCs w:val="32"/>
        </w:rPr>
        <w:t>3</w:t>
      </w:r>
      <w:r w:rsidRPr="00015ADD">
        <w:rPr>
          <w:rFonts w:cs="Times Bold"/>
          <w:b/>
          <w:bCs/>
          <w:sz w:val="32"/>
          <w:szCs w:val="32"/>
        </w:rPr>
        <w:t xml:space="preserve">  </w:t>
      </w:r>
      <w:r>
        <w:rPr>
          <w:rFonts w:cs="Times Bold"/>
          <w:b/>
          <w:bCs/>
          <w:sz w:val="32"/>
          <w:szCs w:val="32"/>
        </w:rPr>
        <w:t>Phosphorus</w:t>
      </w:r>
      <w:proofErr w:type="gramEnd"/>
    </w:p>
    <w:p w14:paraId="57FF56D7" w14:textId="21224F14" w:rsidR="004E4D23" w:rsidRDefault="004E4D23" w:rsidP="004E4D23">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color w:val="000000"/>
          <w:sz w:val="26"/>
          <w:szCs w:val="26"/>
        </w:rPr>
        <w:t xml:space="preserve">Based on linear models of </w:t>
      </w:r>
      <w:proofErr w:type="spellStart"/>
      <w:r w:rsidRPr="00AF2069">
        <w:rPr>
          <w:rFonts w:ascii="Times Roman" w:hAnsi="Times Roman" w:cs="Times Roman"/>
          <w:i/>
          <w:color w:val="000000"/>
          <w:sz w:val="26"/>
          <w:szCs w:val="26"/>
        </w:rPr>
        <w:t>ln</w:t>
      </w:r>
      <w:proofErr w:type="spellEnd"/>
      <w:r>
        <w:rPr>
          <w:rFonts w:ascii="Times Roman" w:hAnsi="Times Roman" w:cs="Times Roman"/>
          <w:color w:val="000000"/>
          <w:sz w:val="26"/>
          <w:szCs w:val="26"/>
        </w:rPr>
        <w:t xml:space="preserve">-transformed </w:t>
      </w:r>
      <w:r w:rsidR="00BF6FEA">
        <w:rPr>
          <w:rFonts w:ascii="Times Roman" w:hAnsi="Times Roman" w:cs="Times Roman"/>
          <w:color w:val="000000"/>
          <w:sz w:val="26"/>
          <w:szCs w:val="26"/>
        </w:rPr>
        <w:t>phosphorus</w:t>
      </w:r>
      <w:r>
        <w:rPr>
          <w:rFonts w:ascii="Times Roman" w:hAnsi="Times Roman" w:cs="Times Roman"/>
          <w:color w:val="000000"/>
          <w:sz w:val="26"/>
          <w:szCs w:val="26"/>
        </w:rPr>
        <w:t xml:space="preserve"> versus individual predictors, the strong predictors identified for </w:t>
      </w:r>
      <w:r w:rsidR="00BF6FEA">
        <w:rPr>
          <w:rFonts w:ascii="Times Roman" w:hAnsi="Times Roman" w:cs="Times Roman"/>
          <w:color w:val="000000"/>
          <w:sz w:val="26"/>
          <w:szCs w:val="26"/>
        </w:rPr>
        <w:t>phosphorus</w:t>
      </w:r>
      <w:r>
        <w:rPr>
          <w:rFonts w:ascii="Times Roman" w:hAnsi="Times Roman" w:cs="Times Roman"/>
          <w:color w:val="000000"/>
          <w:sz w:val="26"/>
          <w:szCs w:val="26"/>
        </w:rPr>
        <w:t xml:space="preserve"> include:</w:t>
      </w:r>
      <w:r w:rsidR="00BF6FEA">
        <w:rPr>
          <w:rFonts w:ascii="Times Roman" w:hAnsi="Times Roman" w:cs="Times Roman"/>
          <w:color w:val="000000"/>
          <w:sz w:val="26"/>
          <w:szCs w:val="26"/>
        </w:rPr>
        <w:t xml:space="preserve"> </w:t>
      </w:r>
      <w:r>
        <w:rPr>
          <w:rFonts w:ascii="Times Roman" w:hAnsi="Times Roman" w:cs="Times Roman"/>
          <w:color w:val="000000"/>
          <w:sz w:val="26"/>
          <w:szCs w:val="26"/>
        </w:rPr>
        <w:t xml:space="preserve">traffic, </w:t>
      </w:r>
      <w:proofErr w:type="spellStart"/>
      <w:r>
        <w:rPr>
          <w:rFonts w:ascii="Times Roman" w:hAnsi="Times Roman" w:cs="Times Roman"/>
          <w:color w:val="000000"/>
          <w:sz w:val="26"/>
          <w:szCs w:val="26"/>
        </w:rPr>
        <w:t>sqrt_popn</w:t>
      </w:r>
      <w:proofErr w:type="spellEnd"/>
      <w:r>
        <w:rPr>
          <w:rFonts w:ascii="Times Roman" w:hAnsi="Times Roman" w:cs="Times Roman"/>
          <w:color w:val="000000"/>
          <w:sz w:val="26"/>
          <w:szCs w:val="26"/>
        </w:rPr>
        <w:t xml:space="preserve">, </w:t>
      </w:r>
      <w:proofErr w:type="spellStart"/>
      <w:r w:rsidR="00BF6FEA">
        <w:rPr>
          <w:rFonts w:ascii="Times Roman" w:hAnsi="Times Roman" w:cs="Times Roman"/>
          <w:color w:val="000000"/>
          <w:sz w:val="26"/>
          <w:szCs w:val="26"/>
        </w:rPr>
        <w:t>sqrt_slope</w:t>
      </w:r>
      <w:proofErr w:type="spellEnd"/>
      <w:r w:rsidR="00BF6FEA">
        <w:rPr>
          <w:rFonts w:ascii="Times Roman" w:hAnsi="Times Roman" w:cs="Times Roman"/>
          <w:color w:val="000000"/>
          <w:sz w:val="26"/>
          <w:szCs w:val="26"/>
        </w:rPr>
        <w:t xml:space="preserve">, </w:t>
      </w:r>
      <w:r>
        <w:rPr>
          <w:rFonts w:ascii="Times Roman" w:hAnsi="Times Roman" w:cs="Times Roman"/>
          <w:color w:val="000000"/>
          <w:sz w:val="26"/>
          <w:szCs w:val="26"/>
        </w:rPr>
        <w:t>sqrt_CO2_res, sqrt_CO2_tot, sqrt_CO2_road</w:t>
      </w:r>
      <w:r w:rsidR="00BF6FEA">
        <w:rPr>
          <w:rFonts w:ascii="Times Roman" w:hAnsi="Times Roman" w:cs="Times Roman"/>
          <w:color w:val="000000"/>
          <w:sz w:val="26"/>
          <w:szCs w:val="26"/>
        </w:rPr>
        <w:t xml:space="preserve"> and</w:t>
      </w:r>
      <w:r>
        <w:rPr>
          <w:rFonts w:ascii="Times Roman" w:hAnsi="Times Roman" w:cs="Times Roman"/>
          <w:color w:val="000000"/>
          <w:sz w:val="26"/>
          <w:szCs w:val="26"/>
        </w:rPr>
        <w:t xml:space="preserve"> devAge2 (Fig 4.1</w:t>
      </w:r>
      <w:r w:rsidR="00BF6FEA">
        <w:rPr>
          <w:rFonts w:ascii="Times Roman" w:hAnsi="Times Roman" w:cs="Times Roman"/>
          <w:color w:val="000000"/>
          <w:sz w:val="26"/>
          <w:szCs w:val="26"/>
        </w:rPr>
        <w:t>6</w:t>
      </w:r>
      <w:r>
        <w:rPr>
          <w:rFonts w:ascii="Times Roman" w:hAnsi="Times Roman" w:cs="Times Roman"/>
          <w:color w:val="000000"/>
          <w:sz w:val="26"/>
          <w:szCs w:val="26"/>
        </w:rPr>
        <w:t xml:space="preserve">).  Paved </w:t>
      </w:r>
      <w:r w:rsidR="00BF6FEA">
        <w:rPr>
          <w:rFonts w:ascii="Times Roman" w:hAnsi="Times Roman" w:cs="Times Roman"/>
          <w:color w:val="000000"/>
          <w:sz w:val="26"/>
          <w:szCs w:val="26"/>
        </w:rPr>
        <w:t xml:space="preserve">and grass </w:t>
      </w:r>
      <w:r>
        <w:rPr>
          <w:rFonts w:ascii="Times Roman" w:hAnsi="Times Roman" w:cs="Times Roman"/>
          <w:color w:val="000000"/>
          <w:sz w:val="26"/>
          <w:szCs w:val="26"/>
        </w:rPr>
        <w:t>w</w:t>
      </w:r>
      <w:r w:rsidR="00BF6FEA">
        <w:rPr>
          <w:rFonts w:ascii="Times Roman" w:hAnsi="Times Roman" w:cs="Times Roman"/>
          <w:color w:val="000000"/>
          <w:sz w:val="26"/>
          <w:szCs w:val="26"/>
        </w:rPr>
        <w:t>ere</w:t>
      </w:r>
      <w:r>
        <w:rPr>
          <w:rFonts w:ascii="Times Roman" w:hAnsi="Times Roman" w:cs="Times Roman"/>
          <w:color w:val="000000"/>
          <w:sz w:val="26"/>
          <w:szCs w:val="26"/>
        </w:rPr>
        <w:t xml:space="preserve"> added to the list because </w:t>
      </w:r>
      <w:r w:rsidR="00BF6FEA">
        <w:rPr>
          <w:rFonts w:ascii="Times Roman" w:hAnsi="Times Roman" w:cs="Times Roman"/>
          <w:color w:val="000000"/>
          <w:sz w:val="26"/>
          <w:szCs w:val="26"/>
        </w:rPr>
        <w:t xml:space="preserve">they were </w:t>
      </w:r>
      <w:r>
        <w:rPr>
          <w:rFonts w:ascii="Times Roman" w:hAnsi="Times Roman" w:cs="Times Roman"/>
          <w:color w:val="000000"/>
          <w:sz w:val="26"/>
          <w:szCs w:val="26"/>
        </w:rPr>
        <w:t>strong predictor</w:t>
      </w:r>
      <w:r w:rsidR="00BF6FEA">
        <w:rPr>
          <w:rFonts w:ascii="Times Roman" w:hAnsi="Times Roman" w:cs="Times Roman"/>
          <w:color w:val="000000"/>
          <w:sz w:val="26"/>
          <w:szCs w:val="26"/>
        </w:rPr>
        <w:t>s</w:t>
      </w:r>
      <w:r>
        <w:rPr>
          <w:rFonts w:ascii="Times Roman" w:hAnsi="Times Roman" w:cs="Times Roman"/>
          <w:color w:val="000000"/>
          <w:sz w:val="26"/>
          <w:szCs w:val="26"/>
        </w:rPr>
        <w:t xml:space="preserve"> for an older version of </w:t>
      </w:r>
      <w:r w:rsidR="00BF6FEA">
        <w:rPr>
          <w:rFonts w:ascii="Times Roman" w:hAnsi="Times Roman" w:cs="Times Roman"/>
          <w:color w:val="000000"/>
          <w:sz w:val="26"/>
          <w:szCs w:val="26"/>
        </w:rPr>
        <w:t>the model</w:t>
      </w:r>
      <w:r>
        <w:rPr>
          <w:rFonts w:ascii="Times Roman" w:hAnsi="Times Roman" w:cs="Times Roman"/>
          <w:color w:val="000000"/>
          <w:sz w:val="26"/>
          <w:szCs w:val="26"/>
        </w:rPr>
        <w:t xml:space="preserve">, and </w:t>
      </w:r>
      <w:r w:rsidR="00BF6FEA">
        <w:rPr>
          <w:rFonts w:ascii="Times Roman" w:hAnsi="Times Roman" w:cs="Times Roman"/>
          <w:color w:val="000000"/>
          <w:sz w:val="26"/>
          <w:szCs w:val="26"/>
        </w:rPr>
        <w:t>both</w:t>
      </w:r>
      <w:r>
        <w:rPr>
          <w:rFonts w:ascii="Times Roman" w:hAnsi="Times Roman" w:cs="Times Roman"/>
          <w:color w:val="000000"/>
          <w:sz w:val="26"/>
          <w:szCs w:val="26"/>
        </w:rPr>
        <w:t xml:space="preserve"> are associated with elevated </w:t>
      </w:r>
      <w:r w:rsidR="00BF6FEA">
        <w:rPr>
          <w:rFonts w:ascii="Times Roman" w:hAnsi="Times Roman" w:cs="Times Roman"/>
          <w:color w:val="000000"/>
          <w:sz w:val="26"/>
          <w:szCs w:val="26"/>
        </w:rPr>
        <w:t xml:space="preserve">phosphorus in </w:t>
      </w:r>
      <w:proofErr w:type="spellStart"/>
      <w:r w:rsidR="00BF6FEA">
        <w:rPr>
          <w:rFonts w:ascii="Times Roman" w:hAnsi="Times Roman" w:cs="Times Roman"/>
          <w:color w:val="000000"/>
          <w:sz w:val="26"/>
          <w:szCs w:val="26"/>
        </w:rPr>
        <w:t>stormwater</w:t>
      </w:r>
      <w:proofErr w:type="spellEnd"/>
      <w:r>
        <w:rPr>
          <w:rFonts w:ascii="Times Roman" w:hAnsi="Times Roman" w:cs="Times Roman"/>
          <w:color w:val="000000"/>
          <w:sz w:val="26"/>
          <w:szCs w:val="26"/>
        </w:rPr>
        <w:t>.</w:t>
      </w:r>
    </w:p>
    <w:p w14:paraId="79B364C5" w14:textId="39FB3D7F" w:rsidR="004E4D23" w:rsidRDefault="00EE7253" w:rsidP="004E4D23">
      <w:pPr>
        <w:widowControl w:val="0"/>
        <w:autoSpaceDE w:val="0"/>
        <w:autoSpaceDN w:val="0"/>
        <w:adjustRightInd w:val="0"/>
        <w:spacing w:after="240"/>
        <w:rPr>
          <w:rFonts w:ascii="Times Roman" w:hAnsi="Times Roman" w:cs="Times Roman"/>
          <w:color w:val="000000"/>
          <w:sz w:val="26"/>
          <w:szCs w:val="26"/>
        </w:rPr>
      </w:pPr>
      <w:del w:id="140" w:author="Eva Dusek Jennings" w:date="2022-02-18T13:45:00Z">
        <w:r w:rsidDel="00793874">
          <w:rPr>
            <w:rFonts w:ascii="Times Roman" w:hAnsi="Times Roman" w:cs="Times Roman"/>
            <w:noProof/>
            <w:color w:val="000000"/>
            <w:sz w:val="26"/>
            <w:szCs w:val="26"/>
          </w:rPr>
          <w:drawing>
            <wp:inline distT="0" distB="0" distL="0" distR="0" wp14:anchorId="635E923B" wp14:editId="1FF31EA1">
              <wp:extent cx="5486099" cy="2997200"/>
              <wp:effectExtent l="0" t="0" r="635"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a:extLst>
                          <a:ext uri="{28A0092B-C50C-407E-A947-70E740481C1C}">
                            <a14:useLocalDpi xmlns:a14="http://schemas.microsoft.com/office/drawing/2010/main" val="0"/>
                          </a:ext>
                        </a:extLst>
                      </a:blip>
                      <a:srcRect b="24310"/>
                      <a:stretch/>
                    </pic:blipFill>
                    <pic:spPr bwMode="auto">
                      <a:xfrm>
                        <a:off x="0" y="0"/>
                        <a:ext cx="5486400" cy="2997364"/>
                      </a:xfrm>
                      <a:prstGeom prst="rect">
                        <a:avLst/>
                      </a:prstGeom>
                      <a:noFill/>
                      <a:ln>
                        <a:noFill/>
                      </a:ln>
                      <a:extLst>
                        <a:ext uri="{53640926-AAD7-44d8-BBD7-CCE9431645EC}">
                          <a14:shadowObscured xmlns:a14="http://schemas.microsoft.com/office/drawing/2010/main"/>
                        </a:ext>
                      </a:extLst>
                    </pic:spPr>
                  </pic:pic>
                </a:graphicData>
              </a:graphic>
            </wp:inline>
          </w:drawing>
        </w:r>
      </w:del>
      <w:ins w:id="141" w:author="Eva Dusek Jennings" w:date="2022-02-18T13:45:00Z">
        <w:r w:rsidR="00793874" w:rsidRPr="00793874">
          <w:t xml:space="preserve"> </w:t>
        </w:r>
        <w:r w:rsidR="00793874">
          <w:rPr>
            <w:rFonts w:ascii="Times Roman" w:hAnsi="Times Roman" w:cs="Times Roman"/>
            <w:noProof/>
            <w:color w:val="000000"/>
            <w:sz w:val="26"/>
            <w:szCs w:val="26"/>
          </w:rPr>
          <w:drawing>
            <wp:inline distT="0" distB="0" distL="0" distR="0" wp14:anchorId="7B9F14A1" wp14:editId="037C9B77">
              <wp:extent cx="5485940" cy="3129280"/>
              <wp:effectExtent l="0" t="0" r="635" b="0"/>
              <wp:docPr id="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b="23903"/>
                      <a:stretch/>
                    </pic:blipFill>
                    <pic:spPr bwMode="auto">
                      <a:xfrm>
                        <a:off x="0" y="0"/>
                        <a:ext cx="5486400" cy="3129543"/>
                      </a:xfrm>
                      <a:prstGeom prst="rect">
                        <a:avLst/>
                      </a:prstGeom>
                      <a:noFill/>
                      <a:ln>
                        <a:noFill/>
                      </a:ln>
                      <a:extLst>
                        <a:ext uri="{53640926-AAD7-44d8-BBD7-CCE9431645EC}">
                          <a14:shadowObscured xmlns:a14="http://schemas.microsoft.com/office/drawing/2010/main"/>
                        </a:ext>
                      </a:extLst>
                    </pic:spPr>
                  </pic:pic>
                </a:graphicData>
              </a:graphic>
            </wp:inline>
          </w:drawing>
        </w:r>
      </w:ins>
    </w:p>
    <w:p w14:paraId="722DE4A1" w14:textId="145B6B20" w:rsidR="004E4D23" w:rsidRPr="00D03419" w:rsidRDefault="004E4D23" w:rsidP="004E4D23">
      <w:pPr>
        <w:widowControl w:val="0"/>
        <w:autoSpaceDE w:val="0"/>
        <w:autoSpaceDN w:val="0"/>
        <w:adjustRightInd w:val="0"/>
        <w:spacing w:after="240" w:line="300" w:lineRule="atLeast"/>
        <w:rPr>
          <w:rFonts w:cs="Times Roman"/>
          <w:color w:val="000000"/>
          <w:sz w:val="26"/>
          <w:szCs w:val="26"/>
        </w:rPr>
      </w:pPr>
      <w:r w:rsidRPr="00207807">
        <w:rPr>
          <w:rFonts w:ascii="Times Roman" w:hAnsi="Times Roman" w:cs="Times Roman"/>
          <w:b/>
          <w:color w:val="000000"/>
          <w:sz w:val="26"/>
          <w:szCs w:val="26"/>
        </w:rPr>
        <w:t>Figure 4.1</w:t>
      </w:r>
      <w:r>
        <w:rPr>
          <w:rFonts w:ascii="Times Roman" w:hAnsi="Times Roman" w:cs="Times Roman"/>
          <w:b/>
          <w:color w:val="000000"/>
          <w:sz w:val="26"/>
          <w:szCs w:val="26"/>
        </w:rPr>
        <w:t>6</w:t>
      </w:r>
      <w:r w:rsidRPr="00207807">
        <w:rPr>
          <w:rFonts w:ascii="Times Roman" w:hAnsi="Times Roman" w:cs="Times Roman"/>
          <w:b/>
          <w:color w:val="000000"/>
          <w:sz w:val="26"/>
          <w:szCs w:val="26"/>
        </w:rPr>
        <w:t xml:space="preserve"> </w:t>
      </w:r>
      <w:r w:rsidRPr="00D03419">
        <w:rPr>
          <w:rFonts w:cs="Times Roman"/>
          <w:color w:val="000000"/>
          <w:sz w:val="26"/>
          <w:szCs w:val="26"/>
        </w:rPr>
        <w:t xml:space="preserve">Strong predictors for </w:t>
      </w:r>
      <w:r w:rsidR="00EE7253">
        <w:rPr>
          <w:rFonts w:cs="Times Roman"/>
          <w:color w:val="000000"/>
          <w:sz w:val="26"/>
          <w:szCs w:val="26"/>
        </w:rPr>
        <w:t>phosphorus</w:t>
      </w:r>
      <w:r w:rsidRPr="00D03419">
        <w:rPr>
          <w:rFonts w:cs="Times Roman"/>
          <w:color w:val="000000"/>
          <w:sz w:val="26"/>
          <w:szCs w:val="26"/>
        </w:rPr>
        <w:t xml:space="preserve">, showing linear model fit (blue </w:t>
      </w:r>
      <w:proofErr w:type="gramStart"/>
      <w:r w:rsidRPr="00D03419">
        <w:rPr>
          <w:rFonts w:cs="Times Roman"/>
          <w:color w:val="000000"/>
          <w:sz w:val="26"/>
          <w:szCs w:val="26"/>
        </w:rPr>
        <w:t>line</w:t>
      </w:r>
      <w:proofErr w:type="gramEnd"/>
      <w:r w:rsidRPr="00D03419">
        <w:rPr>
          <w:rFonts w:cs="Times Roman"/>
          <w:color w:val="000000"/>
          <w:sz w:val="26"/>
          <w:szCs w:val="26"/>
        </w:rPr>
        <w:t xml:space="preserve">) for the relationship between </w:t>
      </w:r>
      <w:proofErr w:type="spellStart"/>
      <w:r w:rsidRPr="00D03419">
        <w:rPr>
          <w:rFonts w:cs="Times Roman"/>
          <w:i/>
          <w:color w:val="000000"/>
          <w:sz w:val="26"/>
          <w:szCs w:val="26"/>
        </w:rPr>
        <w:t>ln</w:t>
      </w:r>
      <w:proofErr w:type="spellEnd"/>
      <w:r w:rsidRPr="00D03419">
        <w:rPr>
          <w:rFonts w:cs="Times Roman"/>
          <w:color w:val="000000"/>
          <w:sz w:val="26"/>
          <w:szCs w:val="26"/>
        </w:rPr>
        <w:t xml:space="preserve">-transformed </w:t>
      </w:r>
      <w:r w:rsidR="00EE7253">
        <w:rPr>
          <w:rFonts w:cs="Times Roman"/>
          <w:color w:val="000000"/>
          <w:sz w:val="26"/>
          <w:szCs w:val="26"/>
        </w:rPr>
        <w:t>phosphorus</w:t>
      </w:r>
      <w:r w:rsidRPr="00D03419">
        <w:rPr>
          <w:rFonts w:cs="Times Roman"/>
          <w:color w:val="000000"/>
          <w:sz w:val="26"/>
          <w:szCs w:val="26"/>
        </w:rPr>
        <w:t xml:space="preserve"> concentration and each predictor in turn.</w:t>
      </w:r>
      <w:r>
        <w:rPr>
          <w:rFonts w:cs="Times Roman"/>
          <w:color w:val="000000"/>
          <w:sz w:val="26"/>
          <w:szCs w:val="26"/>
        </w:rPr>
        <w:t xml:space="preserve">  Although </w:t>
      </w:r>
      <w:r w:rsidR="00EE7253">
        <w:rPr>
          <w:rFonts w:cs="Times Roman"/>
          <w:color w:val="000000"/>
          <w:sz w:val="26"/>
          <w:szCs w:val="26"/>
        </w:rPr>
        <w:t>they</w:t>
      </w:r>
      <w:r>
        <w:rPr>
          <w:rFonts w:cs="Times Roman"/>
          <w:color w:val="000000"/>
          <w:sz w:val="26"/>
          <w:szCs w:val="26"/>
        </w:rPr>
        <w:t xml:space="preserve"> w</w:t>
      </w:r>
      <w:r w:rsidR="00EE7253">
        <w:rPr>
          <w:rFonts w:cs="Times Roman"/>
          <w:color w:val="000000"/>
          <w:sz w:val="26"/>
          <w:szCs w:val="26"/>
        </w:rPr>
        <w:t>ere</w:t>
      </w:r>
      <w:r>
        <w:rPr>
          <w:rFonts w:cs="Times Roman"/>
          <w:color w:val="000000"/>
          <w:sz w:val="26"/>
          <w:szCs w:val="26"/>
        </w:rPr>
        <w:t xml:space="preserve">n’t compelling on </w:t>
      </w:r>
      <w:r w:rsidR="00EE7253">
        <w:rPr>
          <w:rFonts w:cs="Times Roman"/>
          <w:color w:val="000000"/>
          <w:sz w:val="26"/>
          <w:szCs w:val="26"/>
        </w:rPr>
        <w:t>their</w:t>
      </w:r>
      <w:r>
        <w:rPr>
          <w:rFonts w:cs="Times Roman"/>
          <w:color w:val="000000"/>
          <w:sz w:val="26"/>
          <w:szCs w:val="26"/>
        </w:rPr>
        <w:t xml:space="preserve"> own, the predictor</w:t>
      </w:r>
      <w:r w:rsidR="00EE7253">
        <w:rPr>
          <w:rFonts w:cs="Times Roman"/>
          <w:color w:val="000000"/>
          <w:sz w:val="26"/>
          <w:szCs w:val="26"/>
        </w:rPr>
        <w:t>s</w:t>
      </w:r>
      <w:r>
        <w:rPr>
          <w:rFonts w:cs="Times Roman"/>
          <w:color w:val="000000"/>
          <w:sz w:val="26"/>
          <w:szCs w:val="26"/>
        </w:rPr>
        <w:t xml:space="preserve"> </w:t>
      </w:r>
      <w:r w:rsidR="00EE7253">
        <w:rPr>
          <w:rFonts w:cs="Times Roman"/>
          <w:color w:val="000000"/>
          <w:sz w:val="26"/>
          <w:szCs w:val="26"/>
        </w:rPr>
        <w:t xml:space="preserve">grass and </w:t>
      </w:r>
      <w:r>
        <w:rPr>
          <w:rFonts w:cs="Times Roman"/>
          <w:color w:val="000000"/>
          <w:sz w:val="26"/>
          <w:szCs w:val="26"/>
        </w:rPr>
        <w:t>paved w</w:t>
      </w:r>
      <w:r w:rsidR="00EE7253">
        <w:rPr>
          <w:rFonts w:cs="Times Roman"/>
          <w:color w:val="000000"/>
          <w:sz w:val="26"/>
          <w:szCs w:val="26"/>
        </w:rPr>
        <w:t>ere</w:t>
      </w:r>
      <w:r>
        <w:rPr>
          <w:rFonts w:cs="Times Roman"/>
          <w:color w:val="000000"/>
          <w:sz w:val="26"/>
          <w:szCs w:val="26"/>
        </w:rPr>
        <w:t xml:space="preserve"> added to the list of strong predictors because </w:t>
      </w:r>
      <w:r w:rsidR="00EE7253">
        <w:rPr>
          <w:rFonts w:cs="Times Roman"/>
          <w:color w:val="000000"/>
          <w:sz w:val="26"/>
          <w:szCs w:val="26"/>
        </w:rPr>
        <w:t>they were</w:t>
      </w:r>
      <w:r>
        <w:rPr>
          <w:rFonts w:cs="Times Roman"/>
          <w:color w:val="000000"/>
          <w:sz w:val="26"/>
          <w:szCs w:val="26"/>
        </w:rPr>
        <w:t xml:space="preserve"> strong predictor</w:t>
      </w:r>
      <w:r w:rsidR="00EE7253">
        <w:rPr>
          <w:rFonts w:cs="Times Roman"/>
          <w:color w:val="000000"/>
          <w:sz w:val="26"/>
          <w:szCs w:val="26"/>
        </w:rPr>
        <w:t>s</w:t>
      </w:r>
      <w:r>
        <w:rPr>
          <w:rFonts w:cs="Times Roman"/>
          <w:color w:val="000000"/>
          <w:sz w:val="26"/>
          <w:szCs w:val="26"/>
        </w:rPr>
        <w:t xml:space="preserve"> in a previous model.</w:t>
      </w:r>
    </w:p>
    <w:p w14:paraId="65A8F97C" w14:textId="77777777" w:rsidR="004E4D23" w:rsidRDefault="004E4D23" w:rsidP="004E4D23">
      <w:pPr>
        <w:widowControl w:val="0"/>
        <w:autoSpaceDE w:val="0"/>
        <w:autoSpaceDN w:val="0"/>
        <w:adjustRightInd w:val="0"/>
        <w:spacing w:after="240" w:line="300" w:lineRule="atLeast"/>
        <w:rPr>
          <w:rFonts w:cs="Times Roman"/>
          <w:color w:val="000000"/>
          <w:sz w:val="26"/>
          <w:szCs w:val="26"/>
        </w:rPr>
      </w:pPr>
    </w:p>
    <w:p w14:paraId="1E77F3C6" w14:textId="76752D49" w:rsidR="004E4D23" w:rsidRPr="00D03419" w:rsidRDefault="004E4D23" w:rsidP="004E4D23">
      <w:pPr>
        <w:widowControl w:val="0"/>
        <w:autoSpaceDE w:val="0"/>
        <w:autoSpaceDN w:val="0"/>
        <w:adjustRightInd w:val="0"/>
        <w:spacing w:after="240" w:line="300" w:lineRule="atLeast"/>
        <w:rPr>
          <w:rFonts w:cs="Times Roman"/>
          <w:color w:val="000000"/>
          <w:sz w:val="26"/>
          <w:szCs w:val="26"/>
        </w:rPr>
      </w:pPr>
      <w:r w:rsidRPr="00D03419">
        <w:rPr>
          <w:rFonts w:cs="Times Roman"/>
          <w:color w:val="000000"/>
          <w:sz w:val="26"/>
          <w:szCs w:val="26"/>
        </w:rPr>
        <w:t xml:space="preserve">The precipitation predictor used for </w:t>
      </w:r>
      <w:r w:rsidR="0042400F">
        <w:rPr>
          <w:rFonts w:cs="Times Roman"/>
          <w:color w:val="000000"/>
          <w:sz w:val="26"/>
          <w:szCs w:val="26"/>
        </w:rPr>
        <w:t>phosphorus</w:t>
      </w:r>
      <w:r>
        <w:rPr>
          <w:rFonts w:cs="Times Roman"/>
          <w:color w:val="000000"/>
          <w:sz w:val="26"/>
          <w:szCs w:val="26"/>
        </w:rPr>
        <w:t xml:space="preserve"> was </w:t>
      </w:r>
      <w:r w:rsidR="0042400F">
        <w:rPr>
          <w:rFonts w:cs="Times Roman"/>
          <w:color w:val="000000"/>
          <w:sz w:val="26"/>
          <w:szCs w:val="26"/>
        </w:rPr>
        <w:t>2</w:t>
      </w:r>
      <w:r w:rsidRPr="00D03419">
        <w:rPr>
          <w:rFonts w:cs="Times Roman"/>
          <w:color w:val="000000"/>
          <w:sz w:val="26"/>
          <w:szCs w:val="26"/>
        </w:rPr>
        <w:t xml:space="preserve">1-day cumulative precipitation.  </w:t>
      </w:r>
      <w:r w:rsidR="00D57D1B" w:rsidRPr="00D03419">
        <w:rPr>
          <w:rFonts w:cs="Times Roman"/>
          <w:color w:val="000000"/>
          <w:sz w:val="26"/>
          <w:szCs w:val="26"/>
        </w:rPr>
        <w:t xml:space="preserve">In addition, evidence of higher </w:t>
      </w:r>
      <w:r w:rsidR="00D57D1B">
        <w:rPr>
          <w:rFonts w:cs="Times Roman"/>
          <w:color w:val="000000"/>
          <w:sz w:val="26"/>
          <w:szCs w:val="26"/>
        </w:rPr>
        <w:t>phosphorus</w:t>
      </w:r>
      <w:r w:rsidR="00D57D1B" w:rsidRPr="00D03419">
        <w:rPr>
          <w:rFonts w:cs="Times Roman"/>
          <w:color w:val="000000"/>
          <w:sz w:val="26"/>
          <w:szCs w:val="26"/>
        </w:rPr>
        <w:t xml:space="preserve"> concentrations during summer led us to add </w:t>
      </w:r>
      <w:r w:rsidR="00D57D1B" w:rsidRPr="00D03419">
        <w:rPr>
          <w:rFonts w:cs="Times Roman"/>
          <w:i/>
          <w:color w:val="000000"/>
          <w:sz w:val="26"/>
          <w:szCs w:val="26"/>
        </w:rPr>
        <w:t>summer</w:t>
      </w:r>
      <w:r w:rsidR="00D57D1B" w:rsidRPr="00D03419">
        <w:rPr>
          <w:rFonts w:cs="Times Roman"/>
          <w:color w:val="000000"/>
          <w:sz w:val="26"/>
          <w:szCs w:val="26"/>
        </w:rPr>
        <w:t xml:space="preserve"> as a categorical predictor to the </w:t>
      </w:r>
      <w:r w:rsidR="00D57D1B">
        <w:rPr>
          <w:rFonts w:cs="Times Roman"/>
          <w:color w:val="000000"/>
          <w:sz w:val="26"/>
          <w:szCs w:val="26"/>
        </w:rPr>
        <w:t xml:space="preserve">phosphorus </w:t>
      </w:r>
      <w:r w:rsidR="00D57D1B" w:rsidRPr="00D03419">
        <w:rPr>
          <w:rFonts w:cs="Times Roman"/>
          <w:color w:val="000000"/>
          <w:sz w:val="26"/>
          <w:szCs w:val="26"/>
        </w:rPr>
        <w:t xml:space="preserve">model (where </w:t>
      </w:r>
      <w:r w:rsidR="00D57D1B" w:rsidRPr="00D03419">
        <w:rPr>
          <w:rFonts w:cs="Times Roman"/>
          <w:i/>
          <w:color w:val="000000"/>
          <w:sz w:val="26"/>
          <w:szCs w:val="26"/>
        </w:rPr>
        <w:t>summer</w:t>
      </w:r>
      <w:r w:rsidR="00D57D1B" w:rsidRPr="00D03419">
        <w:rPr>
          <w:rFonts w:cs="Times Roman"/>
          <w:color w:val="000000"/>
          <w:sz w:val="26"/>
          <w:szCs w:val="26"/>
        </w:rPr>
        <w:t xml:space="preserve"> = 1 during July, August, September, and </w:t>
      </w:r>
      <w:r w:rsidR="00D57D1B" w:rsidRPr="00D03419">
        <w:rPr>
          <w:rFonts w:cs="Times Roman"/>
          <w:i/>
          <w:color w:val="000000"/>
          <w:sz w:val="26"/>
          <w:szCs w:val="26"/>
        </w:rPr>
        <w:t>summer</w:t>
      </w:r>
      <w:r w:rsidR="00D57D1B" w:rsidRPr="00D03419">
        <w:rPr>
          <w:rFonts w:cs="Times Roman"/>
          <w:color w:val="000000"/>
          <w:sz w:val="26"/>
          <w:szCs w:val="26"/>
        </w:rPr>
        <w:t xml:space="preserve"> = 0 for all other months).  </w:t>
      </w:r>
    </w:p>
    <w:p w14:paraId="7ACFB1B7" w14:textId="47F9936E" w:rsidR="004E4D23" w:rsidRPr="00D03419" w:rsidRDefault="004E4D23" w:rsidP="004E4D23">
      <w:pPr>
        <w:widowControl w:val="0"/>
        <w:autoSpaceDE w:val="0"/>
        <w:autoSpaceDN w:val="0"/>
        <w:adjustRightInd w:val="0"/>
        <w:spacing w:after="240" w:line="300" w:lineRule="atLeast"/>
        <w:rPr>
          <w:rFonts w:cs="Times Roman"/>
          <w:color w:val="000000"/>
          <w:sz w:val="26"/>
          <w:szCs w:val="26"/>
        </w:rPr>
      </w:pPr>
      <w:r w:rsidRPr="00D03419">
        <w:rPr>
          <w:rFonts w:cs="Times Roman"/>
          <w:color w:val="000000"/>
          <w:sz w:val="26"/>
          <w:szCs w:val="26"/>
        </w:rPr>
        <w:t>Residuals plotted against fitted values showed signs of slight heterogeneity (Fig 4.</w:t>
      </w:r>
      <w:r>
        <w:rPr>
          <w:rFonts w:cs="Times Roman"/>
          <w:color w:val="000000"/>
          <w:sz w:val="26"/>
          <w:szCs w:val="26"/>
        </w:rPr>
        <w:t>1</w:t>
      </w:r>
      <w:r w:rsidR="005513A1">
        <w:rPr>
          <w:rFonts w:cs="Times Roman"/>
          <w:color w:val="000000"/>
          <w:sz w:val="26"/>
          <w:szCs w:val="26"/>
        </w:rPr>
        <w:t>7</w:t>
      </w:r>
      <w:r>
        <w:rPr>
          <w:rFonts w:cs="Times Roman"/>
          <w:color w:val="000000"/>
          <w:sz w:val="26"/>
          <w:szCs w:val="26"/>
        </w:rPr>
        <w:t>, left plot</w:t>
      </w:r>
      <w:r w:rsidRPr="00D03419">
        <w:rPr>
          <w:rFonts w:cs="Times Roman"/>
          <w:color w:val="000000"/>
          <w:sz w:val="26"/>
          <w:szCs w:val="26"/>
        </w:rPr>
        <w:t xml:space="preserve">).  Of the variance structures tested, the best fit </w:t>
      </w:r>
      <w:r w:rsidR="005513A1">
        <w:rPr>
          <w:rFonts w:cs="Times Roman"/>
          <w:color w:val="000000"/>
          <w:sz w:val="26"/>
          <w:szCs w:val="26"/>
        </w:rPr>
        <w:t>allows</w:t>
      </w:r>
      <w:r w:rsidRPr="00D03419">
        <w:rPr>
          <w:rFonts w:cs="Times Roman"/>
          <w:color w:val="000000"/>
          <w:sz w:val="26"/>
          <w:szCs w:val="26"/>
        </w:rPr>
        <w:t xml:space="preserve"> residual variation </w:t>
      </w:r>
      <w:r w:rsidR="005513A1">
        <w:rPr>
          <w:rFonts w:cs="Times Roman"/>
          <w:color w:val="000000"/>
          <w:sz w:val="26"/>
          <w:szCs w:val="26"/>
        </w:rPr>
        <w:t>to differ</w:t>
      </w:r>
      <w:r w:rsidRPr="00D03419">
        <w:rPr>
          <w:rFonts w:cs="Times Roman"/>
          <w:color w:val="000000"/>
          <w:sz w:val="26"/>
          <w:szCs w:val="26"/>
        </w:rPr>
        <w:t xml:space="preserve"> by agency </w:t>
      </w:r>
      <w:r w:rsidRPr="00D03419">
        <w:rPr>
          <w:rFonts w:cs="Times Roman"/>
          <w:i/>
          <w:color w:val="000000"/>
          <w:sz w:val="26"/>
          <w:szCs w:val="26"/>
        </w:rPr>
        <w:t>j</w:t>
      </w:r>
      <w:r w:rsidRPr="00D03419">
        <w:rPr>
          <w:rFonts w:cs="Times Roman"/>
          <w:color w:val="000000"/>
          <w:sz w:val="26"/>
          <w:szCs w:val="26"/>
        </w:rPr>
        <w:t xml:space="preserve">.  </w:t>
      </w:r>
    </w:p>
    <w:p w14:paraId="0CE1C1EE" w14:textId="5DF5179A" w:rsidR="004E4D23" w:rsidRPr="00A138C8" w:rsidRDefault="004E4D23" w:rsidP="004E4D23">
      <w:pPr>
        <w:widowControl w:val="0"/>
        <w:autoSpaceDE w:val="0"/>
        <w:autoSpaceDN w:val="0"/>
        <w:adjustRightInd w:val="0"/>
        <w:spacing w:after="240" w:line="300" w:lineRule="atLeast"/>
        <w:ind w:left="720" w:firstLine="720"/>
        <w:rPr>
          <w:rFonts w:cs="Times Roman"/>
          <w:color w:val="000000"/>
          <w:sz w:val="28"/>
          <w:szCs w:val="28"/>
        </w:rPr>
      </w:pPr>
      <w:proofErr w:type="spellStart"/>
      <w:proofErr w:type="gramStart"/>
      <w:r w:rsidRPr="00A138C8">
        <w:rPr>
          <w:rFonts w:cs="Times Roman"/>
          <w:color w:val="000000"/>
          <w:sz w:val="28"/>
          <w:szCs w:val="28"/>
        </w:rPr>
        <w:t>var</w:t>
      </w:r>
      <w:proofErr w:type="spellEnd"/>
      <w:proofErr w:type="gramEnd"/>
      <w:r w:rsidRPr="00A138C8">
        <w:rPr>
          <w:rFonts w:cs="Times Roman"/>
          <w:color w:val="000000"/>
          <w:sz w:val="28"/>
          <w:szCs w:val="28"/>
        </w:rPr>
        <w:t>(</w:t>
      </w:r>
      <w:proofErr w:type="spellStart"/>
      <w:r w:rsidRPr="00A138C8">
        <w:rPr>
          <w:rFonts w:cs="Times Roman"/>
          <w:i/>
          <w:iCs/>
          <w:color w:val="000000"/>
          <w:sz w:val="28"/>
          <w:szCs w:val="28"/>
        </w:rPr>
        <w:t>ε</w:t>
      </w:r>
      <w:r w:rsidR="005513A1">
        <w:rPr>
          <w:rFonts w:cs="Times Roman"/>
          <w:i/>
          <w:iCs/>
          <w:color w:val="000000"/>
          <w:sz w:val="28"/>
          <w:szCs w:val="28"/>
          <w:vertAlign w:val="subscript"/>
        </w:rPr>
        <w:t>j</w:t>
      </w:r>
      <w:proofErr w:type="spellEnd"/>
      <w:r w:rsidRPr="00A138C8">
        <w:rPr>
          <w:rFonts w:cs="Times Roman"/>
          <w:color w:val="000000"/>
          <w:sz w:val="28"/>
          <w:szCs w:val="28"/>
        </w:rPr>
        <w:t xml:space="preserve">) = </w:t>
      </w:r>
      <w:r w:rsidRPr="00A138C8">
        <w:rPr>
          <w:rFonts w:cs="Times Roman"/>
          <w:color w:val="000000"/>
          <w:sz w:val="28"/>
          <w:szCs w:val="28"/>
          <w:lang w:val="mr-IN"/>
        </w:rPr>
        <w:t>σ</w:t>
      </w:r>
      <w:r w:rsidRPr="00A138C8">
        <w:rPr>
          <w:rFonts w:cs="Times Roman"/>
          <w:color w:val="000000"/>
          <w:sz w:val="28"/>
          <w:szCs w:val="28"/>
          <w:vertAlign w:val="superscript"/>
        </w:rPr>
        <w:t>2</w:t>
      </w:r>
      <w:r w:rsidRPr="00A138C8">
        <w:rPr>
          <w:rFonts w:cs="Times Roman"/>
          <w:color w:val="000000"/>
          <w:sz w:val="28"/>
          <w:szCs w:val="28"/>
          <w:vertAlign w:val="subscript"/>
        </w:rPr>
        <w:t>j</w:t>
      </w:r>
    </w:p>
    <w:p w14:paraId="4BD97218" w14:textId="04E445F4" w:rsidR="004E4D23" w:rsidRDefault="005513A1" w:rsidP="004E4D23">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noProof/>
          <w:color w:val="000000"/>
          <w:sz w:val="26"/>
          <w:szCs w:val="26"/>
        </w:rPr>
        <w:drawing>
          <wp:inline distT="0" distB="0" distL="0" distR="0" wp14:anchorId="7F428D69" wp14:editId="7957EC47">
            <wp:extent cx="5485854" cy="2255520"/>
            <wp:effectExtent l="0" t="0" r="635" b="5080"/>
            <wp:docPr id="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1">
                      <a:extLst>
                        <a:ext uri="{28A0092B-C50C-407E-A947-70E740481C1C}">
                          <a14:useLocalDpi xmlns:a14="http://schemas.microsoft.com/office/drawing/2010/main" val="0"/>
                        </a:ext>
                      </a:extLst>
                    </a:blip>
                    <a:srcRect b="48633"/>
                    <a:stretch/>
                  </pic:blipFill>
                  <pic:spPr bwMode="auto">
                    <a:xfrm>
                      <a:off x="0" y="0"/>
                      <a:ext cx="5486400" cy="2255744"/>
                    </a:xfrm>
                    <a:prstGeom prst="rect">
                      <a:avLst/>
                    </a:prstGeom>
                    <a:noFill/>
                    <a:ln>
                      <a:noFill/>
                    </a:ln>
                    <a:extLst>
                      <a:ext uri="{53640926-AAD7-44d8-BBD7-CCE9431645EC}">
                        <a14:shadowObscured xmlns:a14="http://schemas.microsoft.com/office/drawing/2010/main"/>
                      </a:ext>
                    </a:extLst>
                  </pic:spPr>
                </pic:pic>
              </a:graphicData>
            </a:graphic>
          </wp:inline>
        </w:drawing>
      </w:r>
    </w:p>
    <w:p w14:paraId="6FFAEA1E" w14:textId="612D7DFA" w:rsidR="004E4D23" w:rsidRDefault="004E4D23" w:rsidP="004E4D23">
      <w:pPr>
        <w:widowControl w:val="0"/>
        <w:autoSpaceDE w:val="0"/>
        <w:autoSpaceDN w:val="0"/>
        <w:adjustRightInd w:val="0"/>
        <w:spacing w:after="240" w:line="300" w:lineRule="atLeast"/>
        <w:rPr>
          <w:rFonts w:ascii="Times Roman" w:hAnsi="Times Roman" w:cs="Times Roman"/>
          <w:color w:val="000000"/>
          <w:sz w:val="26"/>
          <w:szCs w:val="26"/>
        </w:rPr>
      </w:pPr>
      <w:r w:rsidRPr="00F754C1">
        <w:rPr>
          <w:rFonts w:ascii="Times Roman" w:hAnsi="Times Roman" w:cs="Times Roman"/>
          <w:b/>
          <w:color w:val="000000"/>
          <w:sz w:val="26"/>
          <w:szCs w:val="26"/>
        </w:rPr>
        <w:t xml:space="preserve">Figure </w:t>
      </w:r>
      <w:proofErr w:type="gramStart"/>
      <w:r w:rsidRPr="00F754C1">
        <w:rPr>
          <w:rFonts w:ascii="Times Roman" w:hAnsi="Times Roman" w:cs="Times Roman"/>
          <w:b/>
          <w:color w:val="000000"/>
          <w:sz w:val="26"/>
          <w:szCs w:val="26"/>
        </w:rPr>
        <w:t>4.</w:t>
      </w:r>
      <w:r>
        <w:rPr>
          <w:rFonts w:ascii="Times Roman" w:hAnsi="Times Roman" w:cs="Times Roman"/>
          <w:b/>
          <w:color w:val="000000"/>
          <w:sz w:val="26"/>
          <w:szCs w:val="26"/>
        </w:rPr>
        <w:t>17</w:t>
      </w:r>
      <w:r>
        <w:rPr>
          <w:rFonts w:ascii="Times Roman" w:hAnsi="Times Roman" w:cs="Times Roman"/>
          <w:color w:val="000000"/>
          <w:sz w:val="26"/>
          <w:szCs w:val="26"/>
        </w:rPr>
        <w:t xml:space="preserve">  Normalized</w:t>
      </w:r>
      <w:proofErr w:type="gramEnd"/>
      <w:r>
        <w:rPr>
          <w:rFonts w:ascii="Times Roman" w:hAnsi="Times Roman" w:cs="Times Roman"/>
          <w:color w:val="000000"/>
          <w:sz w:val="26"/>
          <w:szCs w:val="26"/>
        </w:rPr>
        <w:t xml:space="preserve"> residuals from beyond-optimal model, with no variance structure (left), and with the best fit variance structure (right).</w:t>
      </w:r>
    </w:p>
    <w:p w14:paraId="07F47438" w14:textId="5387E99C" w:rsidR="004E4D23" w:rsidRPr="00710338" w:rsidRDefault="004E4D23" w:rsidP="004E4D23">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 xml:space="preserve">The best model </w:t>
      </w:r>
      <w:r>
        <w:rPr>
          <w:rFonts w:cs="Times Roman"/>
          <w:color w:val="000000"/>
          <w:sz w:val="26"/>
          <w:szCs w:val="26"/>
        </w:rPr>
        <w:t xml:space="preserve">for </w:t>
      </w:r>
      <w:r w:rsidR="00262F05">
        <w:rPr>
          <w:rFonts w:cs="Times Roman"/>
          <w:color w:val="000000"/>
          <w:sz w:val="26"/>
          <w:szCs w:val="26"/>
        </w:rPr>
        <w:t>phosphorus</w:t>
      </w:r>
      <w:r w:rsidRPr="00710338">
        <w:rPr>
          <w:rFonts w:cs="Times Roman"/>
          <w:color w:val="000000"/>
          <w:sz w:val="26"/>
          <w:szCs w:val="26"/>
        </w:rPr>
        <w:t xml:space="preserve"> is a random-intercept model, where the intercept of the linear model is allowed to shift up or down according to agency.  No signs of temporal or spatial auto-correlation were detected in auto-correlation plots or </w:t>
      </w:r>
      <w:proofErr w:type="spellStart"/>
      <w:r w:rsidRPr="00710338">
        <w:rPr>
          <w:rFonts w:cs="Times Roman"/>
          <w:color w:val="000000"/>
          <w:sz w:val="26"/>
          <w:szCs w:val="26"/>
        </w:rPr>
        <w:t>variograms</w:t>
      </w:r>
      <w:proofErr w:type="spellEnd"/>
      <w:r w:rsidRPr="00710338">
        <w:rPr>
          <w:rFonts w:cs="Times Roman"/>
          <w:color w:val="000000"/>
          <w:sz w:val="26"/>
          <w:szCs w:val="26"/>
        </w:rPr>
        <w:t>.</w:t>
      </w:r>
    </w:p>
    <w:p w14:paraId="481B2A70" w14:textId="77777777" w:rsidR="004E4D23" w:rsidRPr="00710338" w:rsidRDefault="004E4D23" w:rsidP="004E4D23">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With the variance structure and random components set, two possible models emerged to capture the fixed effects:</w:t>
      </w:r>
    </w:p>
    <w:p w14:paraId="5537D6F7" w14:textId="6984A1B8" w:rsidR="004E4D23" w:rsidRPr="00710338" w:rsidRDefault="004E4D23" w:rsidP="004E4D23">
      <w:pPr>
        <w:widowControl w:val="0"/>
        <w:autoSpaceDE w:val="0"/>
        <w:autoSpaceDN w:val="0"/>
        <w:adjustRightInd w:val="0"/>
        <w:spacing w:after="240" w:line="300" w:lineRule="atLeast"/>
        <w:rPr>
          <w:rFonts w:cs="Times Roman"/>
          <w:color w:val="000000"/>
          <w:sz w:val="26"/>
          <w:szCs w:val="26"/>
        </w:rPr>
      </w:pPr>
      <w:proofErr w:type="spellStart"/>
      <w:proofErr w:type="gramStart"/>
      <w:r w:rsidRPr="00710338">
        <w:rPr>
          <w:rFonts w:cs="Times Roman"/>
          <w:i/>
          <w:color w:val="000000"/>
          <w:sz w:val="26"/>
          <w:szCs w:val="26"/>
        </w:rPr>
        <w:t>ln</w:t>
      </w:r>
      <w:proofErr w:type="spellEnd"/>
      <w:proofErr w:type="gramEnd"/>
      <w:r w:rsidRPr="00710338">
        <w:rPr>
          <w:rFonts w:cs="Times Roman"/>
          <w:color w:val="000000"/>
          <w:sz w:val="26"/>
          <w:szCs w:val="26"/>
        </w:rPr>
        <w:t>(</w:t>
      </w:r>
      <w:r w:rsidR="00826A8A">
        <w:rPr>
          <w:rFonts w:cs="Times Roman"/>
          <w:color w:val="000000"/>
          <w:sz w:val="26"/>
          <w:szCs w:val="26"/>
        </w:rPr>
        <w:t>phosphorus</w:t>
      </w:r>
      <w:r>
        <w:rPr>
          <w:rFonts w:cs="Times Roman"/>
          <w:color w:val="000000"/>
          <w:sz w:val="26"/>
          <w:szCs w:val="26"/>
        </w:rPr>
        <w:t xml:space="preserve">) ~ rain </w:t>
      </w:r>
      <w:r w:rsidRPr="00710338">
        <w:rPr>
          <w:rFonts w:cs="Times Roman"/>
          <w:color w:val="000000"/>
          <w:sz w:val="26"/>
          <w:szCs w:val="26"/>
        </w:rPr>
        <w:t xml:space="preserve">+ </w:t>
      </w:r>
      <w:r w:rsidR="00826A8A">
        <w:rPr>
          <w:rFonts w:cs="Times Roman"/>
          <w:color w:val="000000"/>
          <w:sz w:val="26"/>
          <w:szCs w:val="26"/>
        </w:rPr>
        <w:t>summer + grass</w:t>
      </w:r>
      <w:r w:rsidRPr="00710338">
        <w:rPr>
          <w:rFonts w:cs="Times Roman"/>
          <w:color w:val="000000"/>
          <w:sz w:val="26"/>
          <w:szCs w:val="26"/>
        </w:rPr>
        <w:t xml:space="preserve"> + </w:t>
      </w:r>
      <w:r>
        <w:rPr>
          <w:rFonts w:cs="Times Roman"/>
          <w:color w:val="000000"/>
          <w:sz w:val="26"/>
          <w:szCs w:val="26"/>
        </w:rPr>
        <w:t>paved</w:t>
      </w:r>
      <w:r w:rsidR="00826A8A">
        <w:rPr>
          <w:rFonts w:cs="Times Roman"/>
          <w:color w:val="000000"/>
          <w:sz w:val="26"/>
          <w:szCs w:val="26"/>
        </w:rPr>
        <w:t xml:space="preserve"> + sqrt_CO2_road</w:t>
      </w:r>
    </w:p>
    <w:p w14:paraId="5A3E981F" w14:textId="61BFEC7A" w:rsidR="004E4D23" w:rsidRPr="00710338" w:rsidRDefault="004E4D23" w:rsidP="004E4D23">
      <w:pPr>
        <w:widowControl w:val="0"/>
        <w:autoSpaceDE w:val="0"/>
        <w:autoSpaceDN w:val="0"/>
        <w:adjustRightInd w:val="0"/>
        <w:spacing w:after="240" w:line="300" w:lineRule="atLeast"/>
        <w:rPr>
          <w:rFonts w:cs="Times Roman"/>
          <w:color w:val="000000"/>
          <w:sz w:val="26"/>
          <w:szCs w:val="26"/>
        </w:rPr>
      </w:pPr>
      <w:proofErr w:type="spellStart"/>
      <w:proofErr w:type="gramStart"/>
      <w:r w:rsidRPr="00E4665E">
        <w:rPr>
          <w:rFonts w:cs="Times Roman"/>
          <w:i/>
          <w:color w:val="000000"/>
          <w:sz w:val="26"/>
          <w:szCs w:val="26"/>
        </w:rPr>
        <w:t>ln</w:t>
      </w:r>
      <w:proofErr w:type="spellEnd"/>
      <w:proofErr w:type="gramEnd"/>
      <w:r w:rsidRPr="00710338">
        <w:rPr>
          <w:rFonts w:cs="Times Roman"/>
          <w:color w:val="000000"/>
          <w:sz w:val="26"/>
          <w:szCs w:val="26"/>
        </w:rPr>
        <w:t>(</w:t>
      </w:r>
      <w:r w:rsidR="00826A8A">
        <w:rPr>
          <w:rFonts w:cs="Times Roman"/>
          <w:color w:val="000000"/>
          <w:sz w:val="26"/>
          <w:szCs w:val="26"/>
        </w:rPr>
        <w:t>phosphorus</w:t>
      </w:r>
      <w:r>
        <w:rPr>
          <w:rFonts w:cs="Times Roman"/>
          <w:color w:val="000000"/>
          <w:sz w:val="26"/>
          <w:szCs w:val="26"/>
        </w:rPr>
        <w:t>)</w:t>
      </w:r>
      <w:r w:rsidRPr="00710338">
        <w:rPr>
          <w:rFonts w:cs="Times Roman"/>
          <w:color w:val="000000"/>
          <w:sz w:val="26"/>
          <w:szCs w:val="26"/>
        </w:rPr>
        <w:t xml:space="preserve"> ~ rain + </w:t>
      </w:r>
      <w:r w:rsidR="00826A8A">
        <w:rPr>
          <w:rFonts w:cs="Times Roman"/>
          <w:color w:val="000000"/>
          <w:sz w:val="26"/>
          <w:szCs w:val="26"/>
        </w:rPr>
        <w:t>summer + grass + paved</w:t>
      </w:r>
    </w:p>
    <w:p w14:paraId="0705B873" w14:textId="661F373A" w:rsidR="008C0DAF" w:rsidRPr="00F763D8" w:rsidRDefault="004E4D23" w:rsidP="008C0DAF">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 xml:space="preserve">The </w:t>
      </w:r>
      <w:r>
        <w:rPr>
          <w:rFonts w:cs="Times Roman"/>
          <w:color w:val="000000"/>
          <w:sz w:val="26"/>
          <w:szCs w:val="26"/>
        </w:rPr>
        <w:t>AIC scor</w:t>
      </w:r>
      <w:r w:rsidR="00A763D7">
        <w:rPr>
          <w:rFonts w:cs="Times Roman"/>
          <w:color w:val="000000"/>
          <w:sz w:val="26"/>
          <w:szCs w:val="26"/>
        </w:rPr>
        <w:t xml:space="preserve">e for these two models was </w:t>
      </w:r>
      <w:r>
        <w:rPr>
          <w:rFonts w:cs="Times Roman"/>
          <w:color w:val="000000"/>
          <w:sz w:val="26"/>
          <w:szCs w:val="26"/>
        </w:rPr>
        <w:t xml:space="preserve">close, with the </w:t>
      </w:r>
      <w:r w:rsidRPr="00710338">
        <w:rPr>
          <w:rFonts w:cs="Times Roman"/>
          <w:color w:val="000000"/>
          <w:sz w:val="26"/>
          <w:szCs w:val="26"/>
        </w:rPr>
        <w:t xml:space="preserve">first model’s AIC score </w:t>
      </w:r>
      <w:r>
        <w:rPr>
          <w:rFonts w:cs="Times Roman"/>
          <w:color w:val="000000"/>
          <w:sz w:val="26"/>
          <w:szCs w:val="26"/>
        </w:rPr>
        <w:t>lower</w:t>
      </w:r>
      <w:r w:rsidR="00A763D7">
        <w:rPr>
          <w:rFonts w:cs="Times Roman"/>
          <w:color w:val="000000"/>
          <w:sz w:val="26"/>
          <w:szCs w:val="26"/>
        </w:rPr>
        <w:t xml:space="preserve"> than that of the second model</w:t>
      </w:r>
      <w:r w:rsidR="00826A8A">
        <w:rPr>
          <w:rFonts w:cs="Times Roman"/>
          <w:sz w:val="26"/>
          <w:szCs w:val="26"/>
        </w:rPr>
        <w:t xml:space="preserve"> </w:t>
      </w:r>
      <w:r w:rsidRPr="00F9386A">
        <w:rPr>
          <w:rFonts w:cs="Times Roman"/>
          <w:sz w:val="26"/>
          <w:szCs w:val="26"/>
        </w:rPr>
        <w:t>(</w:t>
      </w:r>
      <w:r w:rsidR="00826A8A">
        <w:rPr>
          <w:rFonts w:cs="Times Roman"/>
          <w:sz w:val="26"/>
          <w:szCs w:val="26"/>
        </w:rPr>
        <w:t>AIC=830.3 vs</w:t>
      </w:r>
      <w:r w:rsidR="003F6CD1">
        <w:rPr>
          <w:rFonts w:cs="Times Roman"/>
          <w:sz w:val="26"/>
          <w:szCs w:val="26"/>
        </w:rPr>
        <w:t>.</w:t>
      </w:r>
      <w:r w:rsidR="00826A8A">
        <w:rPr>
          <w:rFonts w:cs="Times Roman"/>
          <w:sz w:val="26"/>
          <w:szCs w:val="26"/>
        </w:rPr>
        <w:t xml:space="preserve"> 839.8, when models were fitted with ML</w:t>
      </w:r>
      <w:r w:rsidRPr="00F9386A">
        <w:rPr>
          <w:rFonts w:cs="Times Roman"/>
          <w:sz w:val="26"/>
          <w:szCs w:val="26"/>
        </w:rPr>
        <w:t>)</w:t>
      </w:r>
      <w:r w:rsidR="00A763D7">
        <w:rPr>
          <w:rFonts w:cs="Times Roman"/>
          <w:sz w:val="26"/>
          <w:szCs w:val="26"/>
        </w:rPr>
        <w:t xml:space="preserve">.  </w:t>
      </w:r>
      <w:r w:rsidRPr="00710338">
        <w:rPr>
          <w:rFonts w:cs="Times Roman"/>
          <w:color w:val="000000"/>
          <w:sz w:val="26"/>
          <w:szCs w:val="26"/>
        </w:rPr>
        <w:t xml:space="preserve">As a result, we selected the </w:t>
      </w:r>
      <w:r>
        <w:rPr>
          <w:rFonts w:cs="Times Roman"/>
          <w:color w:val="000000"/>
          <w:sz w:val="26"/>
          <w:szCs w:val="26"/>
        </w:rPr>
        <w:t>first</w:t>
      </w:r>
      <w:r w:rsidRPr="00710338">
        <w:rPr>
          <w:rFonts w:cs="Times Roman"/>
          <w:color w:val="000000"/>
          <w:sz w:val="26"/>
          <w:szCs w:val="26"/>
        </w:rPr>
        <w:t xml:space="preserve"> </w:t>
      </w:r>
      <w:r w:rsidR="000B25AB">
        <w:rPr>
          <w:rFonts w:cs="Times Roman"/>
          <w:color w:val="000000"/>
          <w:sz w:val="26"/>
          <w:szCs w:val="26"/>
        </w:rPr>
        <w:t>model</w:t>
      </w:r>
      <w:r w:rsidRPr="00710338">
        <w:rPr>
          <w:rFonts w:cs="Times Roman"/>
          <w:color w:val="000000"/>
          <w:sz w:val="26"/>
          <w:szCs w:val="26"/>
        </w:rPr>
        <w:t>.</w:t>
      </w:r>
      <w:r>
        <w:rPr>
          <w:rFonts w:cs="Times Roman"/>
          <w:color w:val="000000"/>
          <w:sz w:val="26"/>
          <w:szCs w:val="26"/>
        </w:rPr>
        <w:t xml:space="preserve">  Figure 4.1</w:t>
      </w:r>
      <w:r w:rsidR="00A84275">
        <w:rPr>
          <w:rFonts w:cs="Times Roman"/>
          <w:color w:val="000000"/>
          <w:sz w:val="26"/>
          <w:szCs w:val="26"/>
        </w:rPr>
        <w:t>8</w:t>
      </w:r>
      <w:r>
        <w:rPr>
          <w:rFonts w:cs="Times Roman"/>
          <w:color w:val="000000"/>
          <w:sz w:val="26"/>
          <w:szCs w:val="26"/>
        </w:rPr>
        <w:t xml:space="preserve"> shows the model fit for each individual predictor, plotted against data points. </w:t>
      </w:r>
      <w:r w:rsidR="008C0DAF">
        <w:rPr>
          <w:rFonts w:cs="Times Roman"/>
          <w:color w:val="000000"/>
          <w:sz w:val="26"/>
          <w:szCs w:val="26"/>
        </w:rPr>
        <w:t xml:space="preserve"> Correlation between </w:t>
      </w:r>
      <w:r w:rsidR="00424F68">
        <w:rPr>
          <w:rFonts w:cs="Times Roman"/>
          <w:color w:val="000000"/>
          <w:sz w:val="26"/>
          <w:szCs w:val="26"/>
        </w:rPr>
        <w:t>grass and paved was relatively high (-0.8), while the other correlation coefficients were lower (</w:t>
      </w:r>
      <w:r w:rsidR="00905F45">
        <w:rPr>
          <w:rFonts w:cs="Times Roman"/>
          <w:color w:val="000000"/>
          <w:sz w:val="26"/>
          <w:szCs w:val="26"/>
        </w:rPr>
        <w:t>-</w:t>
      </w:r>
      <w:r w:rsidR="00424F68">
        <w:rPr>
          <w:rFonts w:cs="Times Roman"/>
          <w:color w:val="000000"/>
          <w:sz w:val="26"/>
          <w:szCs w:val="26"/>
        </w:rPr>
        <w:t>0.4, &lt;0.1)</w:t>
      </w:r>
      <w:r w:rsidR="008C0DAF">
        <w:rPr>
          <w:rFonts w:cs="Times Roman"/>
          <w:color w:val="000000"/>
          <w:sz w:val="26"/>
          <w:szCs w:val="26"/>
        </w:rPr>
        <w:t>.</w:t>
      </w:r>
      <w:r w:rsidR="00C56CC3">
        <w:rPr>
          <w:rFonts w:cs="Times Roman"/>
          <w:color w:val="000000"/>
          <w:sz w:val="26"/>
          <w:szCs w:val="26"/>
        </w:rPr>
        <w:t xml:space="preserve"> </w:t>
      </w:r>
      <w:r w:rsidR="008F3D66">
        <w:rPr>
          <w:rFonts w:cs="Times Roman"/>
          <w:color w:val="000000"/>
          <w:sz w:val="26"/>
          <w:szCs w:val="26"/>
        </w:rPr>
        <w:t xml:space="preserve"> While this model fit the 14 watersheds in our study, the high negative correlation between paved and grass indicates the need for caution with this model.  There is good evidence to support a positive relationship between phosphorus concentration and both residential lawns (fertilizer) and paved roadways</w:t>
      </w:r>
      <w:r w:rsidR="00560C26">
        <w:rPr>
          <w:rFonts w:cs="Times Roman"/>
          <w:color w:val="000000"/>
          <w:sz w:val="26"/>
          <w:szCs w:val="26"/>
        </w:rPr>
        <w:t xml:space="preserve">.  </w:t>
      </w:r>
      <w:r w:rsidR="008F3D66" w:rsidRPr="00B331FF">
        <w:rPr>
          <w:rFonts w:cs="Times Roman"/>
          <w:color w:val="000000"/>
          <w:sz w:val="26"/>
          <w:szCs w:val="26"/>
        </w:rPr>
        <w:t xml:space="preserve">For example, </w:t>
      </w:r>
      <w:proofErr w:type="spellStart"/>
      <w:r w:rsidR="008F3D66" w:rsidRPr="00B331FF">
        <w:rPr>
          <w:rFonts w:cs="Times Roman"/>
          <w:color w:val="000000"/>
          <w:sz w:val="26"/>
          <w:szCs w:val="26"/>
          <w:rPrChange w:id="142" w:author="Eva Dusek Jennings" w:date="2022-02-28T10:49:00Z">
            <w:rPr>
              <w:rFonts w:cs="Times Roman"/>
              <w:color w:val="000000"/>
              <w:sz w:val="26"/>
              <w:szCs w:val="26"/>
              <w:u w:val="single"/>
            </w:rPr>
          </w:rPrChange>
        </w:rPr>
        <w:t>Waschbusch</w:t>
      </w:r>
      <w:proofErr w:type="spellEnd"/>
      <w:r w:rsidR="008F3D66" w:rsidRPr="00B331FF">
        <w:rPr>
          <w:rFonts w:cs="Times Roman"/>
          <w:color w:val="000000"/>
          <w:sz w:val="26"/>
          <w:szCs w:val="26"/>
          <w:rPrChange w:id="143" w:author="Eva Dusek Jennings" w:date="2022-02-28T10:49:00Z">
            <w:rPr>
              <w:rFonts w:cs="Times Roman"/>
              <w:color w:val="000000"/>
              <w:sz w:val="26"/>
              <w:szCs w:val="26"/>
              <w:u w:val="single"/>
            </w:rPr>
          </w:rPrChange>
        </w:rPr>
        <w:t xml:space="preserve"> </w:t>
      </w:r>
      <w:proofErr w:type="gramStart"/>
      <w:r w:rsidR="008F3D66" w:rsidRPr="00B331FF">
        <w:rPr>
          <w:rFonts w:cs="Times Roman"/>
          <w:color w:val="000000"/>
          <w:sz w:val="26"/>
          <w:szCs w:val="26"/>
          <w:rPrChange w:id="144" w:author="Eva Dusek Jennings" w:date="2022-02-28T10:49:00Z">
            <w:rPr>
              <w:rFonts w:cs="Times Roman"/>
              <w:color w:val="000000"/>
              <w:sz w:val="26"/>
              <w:szCs w:val="26"/>
              <w:u w:val="single"/>
            </w:rPr>
          </w:rPrChange>
        </w:rPr>
        <w:t>et</w:t>
      </w:r>
      <w:proofErr w:type="gramEnd"/>
      <w:r w:rsidR="008F3D66" w:rsidRPr="00B331FF">
        <w:rPr>
          <w:rFonts w:cs="Times Roman"/>
          <w:color w:val="000000"/>
          <w:sz w:val="26"/>
          <w:szCs w:val="26"/>
          <w:rPrChange w:id="145" w:author="Eva Dusek Jennings" w:date="2022-02-28T10:49:00Z">
            <w:rPr>
              <w:rFonts w:cs="Times Roman"/>
              <w:color w:val="000000"/>
              <w:sz w:val="26"/>
              <w:szCs w:val="26"/>
              <w:u w:val="single"/>
            </w:rPr>
          </w:rPrChange>
        </w:rPr>
        <w:t xml:space="preserve">. </w:t>
      </w:r>
      <w:proofErr w:type="gramStart"/>
      <w:r w:rsidR="008F3D66" w:rsidRPr="00B331FF">
        <w:rPr>
          <w:rFonts w:cs="Times Roman"/>
          <w:color w:val="000000"/>
          <w:sz w:val="26"/>
          <w:szCs w:val="26"/>
          <w:rPrChange w:id="146" w:author="Eva Dusek Jennings" w:date="2022-02-28T10:49:00Z">
            <w:rPr>
              <w:rFonts w:cs="Times Roman"/>
              <w:color w:val="000000"/>
              <w:sz w:val="26"/>
              <w:szCs w:val="26"/>
              <w:u w:val="single"/>
            </w:rPr>
          </w:rPrChange>
        </w:rPr>
        <w:t>al</w:t>
      </w:r>
      <w:proofErr w:type="gramEnd"/>
      <w:r w:rsidR="008F3D66" w:rsidRPr="00B331FF">
        <w:rPr>
          <w:rFonts w:cs="Times Roman"/>
          <w:color w:val="000000"/>
          <w:sz w:val="26"/>
          <w:szCs w:val="26"/>
          <w:rPrChange w:id="147" w:author="Eva Dusek Jennings" w:date="2022-02-28T10:49:00Z">
            <w:rPr>
              <w:rFonts w:cs="Times Roman"/>
              <w:color w:val="000000"/>
              <w:sz w:val="26"/>
              <w:szCs w:val="26"/>
              <w:u w:val="single"/>
            </w:rPr>
          </w:rPrChange>
        </w:rPr>
        <w:t xml:space="preserve"> (1999) found that lawns and roads contributed about 80 percent of total and dissolved phosphorus loading.</w:t>
      </w:r>
      <w:r w:rsidR="008F3D66" w:rsidRPr="00B331FF">
        <w:rPr>
          <w:rFonts w:cs="Times Roman"/>
          <w:color w:val="000000"/>
          <w:sz w:val="26"/>
          <w:szCs w:val="26"/>
        </w:rPr>
        <w:t xml:space="preserve"> Land use affect</w:t>
      </w:r>
      <w:r w:rsidR="008F3D66" w:rsidRPr="00F763D8">
        <w:rPr>
          <w:rFonts w:cs="Times Roman"/>
          <w:color w:val="000000"/>
          <w:sz w:val="26"/>
          <w:szCs w:val="26"/>
        </w:rPr>
        <w:t xml:space="preserve">s the contribution from different sources, with </w:t>
      </w:r>
      <w:r w:rsidR="008F3D66" w:rsidRPr="00B331FF">
        <w:rPr>
          <w:rFonts w:cs="Times Roman"/>
          <w:color w:val="000000"/>
          <w:sz w:val="26"/>
          <w:szCs w:val="26"/>
          <w:rPrChange w:id="148" w:author="Eva Dusek Jennings" w:date="2022-02-28T10:49:00Z">
            <w:rPr>
              <w:rFonts w:cs="Times Roman"/>
              <w:color w:val="000000"/>
              <w:sz w:val="26"/>
              <w:szCs w:val="26"/>
              <w:u w:val="single"/>
            </w:rPr>
          </w:rPrChange>
        </w:rPr>
        <w:t>lawns and leaf litter being more important in residential areas</w:t>
      </w:r>
      <w:r w:rsidR="008F3D66" w:rsidRPr="00B331FF">
        <w:rPr>
          <w:rFonts w:cs="Times Roman"/>
          <w:color w:val="000000"/>
          <w:sz w:val="26"/>
          <w:szCs w:val="26"/>
        </w:rPr>
        <w:t xml:space="preserve"> and </w:t>
      </w:r>
      <w:r w:rsidR="008F3D66" w:rsidRPr="00B331FF">
        <w:rPr>
          <w:rFonts w:cs="Times Roman"/>
          <w:color w:val="000000"/>
          <w:sz w:val="26"/>
          <w:szCs w:val="26"/>
          <w:rPrChange w:id="149" w:author="Eva Dusek Jennings" w:date="2022-02-28T10:49:00Z">
            <w:rPr>
              <w:rFonts w:cs="Times Roman"/>
              <w:color w:val="000000"/>
              <w:sz w:val="26"/>
              <w:szCs w:val="26"/>
              <w:u w:val="single"/>
            </w:rPr>
          </w:rPrChange>
        </w:rPr>
        <w:t>roads being more important in commercial and industrial areas</w:t>
      </w:r>
      <w:r w:rsidR="008F3D66" w:rsidRPr="00B331FF">
        <w:rPr>
          <w:rFonts w:cs="Times Roman"/>
          <w:color w:val="000000"/>
          <w:sz w:val="26"/>
          <w:szCs w:val="26"/>
        </w:rPr>
        <w:t>.</w:t>
      </w:r>
    </w:p>
    <w:p w14:paraId="2E5EC7A9" w14:textId="79BA9C29" w:rsidR="004E4D23" w:rsidRDefault="004E4D23" w:rsidP="004E4D23">
      <w:pPr>
        <w:widowControl w:val="0"/>
        <w:autoSpaceDE w:val="0"/>
        <w:autoSpaceDN w:val="0"/>
        <w:adjustRightInd w:val="0"/>
        <w:spacing w:after="240" w:line="300" w:lineRule="atLeast"/>
        <w:rPr>
          <w:rFonts w:cs="Times Roman"/>
          <w:color w:val="000000"/>
          <w:sz w:val="26"/>
          <w:szCs w:val="26"/>
        </w:rPr>
      </w:pPr>
    </w:p>
    <w:p w14:paraId="051E758A" w14:textId="0F88076D" w:rsidR="004E4D23" w:rsidRDefault="00A763D7" w:rsidP="004E4D23">
      <w:pPr>
        <w:widowControl w:val="0"/>
        <w:autoSpaceDE w:val="0"/>
        <w:autoSpaceDN w:val="0"/>
        <w:adjustRightInd w:val="0"/>
        <w:spacing w:after="240" w:line="300" w:lineRule="atLeast"/>
        <w:rPr>
          <w:rFonts w:cs="Times Roman"/>
          <w:color w:val="000000"/>
          <w:sz w:val="26"/>
          <w:szCs w:val="26"/>
        </w:rPr>
      </w:pPr>
      <w:r>
        <w:rPr>
          <w:rFonts w:cs="Times Roman"/>
          <w:noProof/>
          <w:color w:val="000000"/>
          <w:sz w:val="26"/>
          <w:szCs w:val="26"/>
        </w:rPr>
        <w:drawing>
          <wp:inline distT="0" distB="0" distL="0" distR="0" wp14:anchorId="36C3A439" wp14:editId="59759A83">
            <wp:extent cx="5486400" cy="3156513"/>
            <wp:effectExtent l="0" t="0" r="0"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156513"/>
                    </a:xfrm>
                    <a:prstGeom prst="rect">
                      <a:avLst/>
                    </a:prstGeom>
                    <a:noFill/>
                    <a:ln>
                      <a:noFill/>
                    </a:ln>
                  </pic:spPr>
                </pic:pic>
              </a:graphicData>
            </a:graphic>
          </wp:inline>
        </w:drawing>
      </w:r>
    </w:p>
    <w:p w14:paraId="26AA00C8" w14:textId="77777777" w:rsidR="00D72321" w:rsidRPr="00F048CA" w:rsidRDefault="004E4D23" w:rsidP="00D72321">
      <w:pPr>
        <w:widowControl w:val="0"/>
        <w:autoSpaceDE w:val="0"/>
        <w:autoSpaceDN w:val="0"/>
        <w:adjustRightInd w:val="0"/>
        <w:spacing w:after="240" w:line="300" w:lineRule="atLeast"/>
        <w:rPr>
          <w:rFonts w:cs="Times Roman"/>
          <w:sz w:val="26"/>
          <w:szCs w:val="26"/>
        </w:rPr>
      </w:pPr>
      <w:r w:rsidRPr="001E2484">
        <w:rPr>
          <w:rFonts w:cs="Times Roman"/>
          <w:b/>
          <w:color w:val="000000"/>
          <w:sz w:val="26"/>
          <w:szCs w:val="26"/>
        </w:rPr>
        <w:t xml:space="preserve">Figure </w:t>
      </w:r>
      <w:proofErr w:type="gramStart"/>
      <w:r w:rsidRPr="001E2484">
        <w:rPr>
          <w:rFonts w:cs="Times Roman"/>
          <w:b/>
          <w:color w:val="000000"/>
          <w:sz w:val="26"/>
          <w:szCs w:val="26"/>
        </w:rPr>
        <w:t>4.</w:t>
      </w:r>
      <w:r>
        <w:rPr>
          <w:rFonts w:cs="Times Roman"/>
          <w:b/>
          <w:color w:val="000000"/>
          <w:sz w:val="26"/>
          <w:szCs w:val="26"/>
        </w:rPr>
        <w:t>18</w:t>
      </w:r>
      <w:r>
        <w:rPr>
          <w:rFonts w:cs="Times Roman"/>
          <w:color w:val="000000"/>
          <w:sz w:val="26"/>
          <w:szCs w:val="26"/>
        </w:rPr>
        <w:t xml:space="preserve">  Single</w:t>
      </w:r>
      <w:proofErr w:type="gramEnd"/>
      <w:r>
        <w:rPr>
          <w:rFonts w:cs="Times Roman"/>
          <w:color w:val="000000"/>
          <w:sz w:val="26"/>
          <w:szCs w:val="26"/>
        </w:rPr>
        <w:t xml:space="preserve">-predictor plots for </w:t>
      </w:r>
      <w:r w:rsidR="00297929">
        <w:rPr>
          <w:rFonts w:cs="Times Roman"/>
          <w:color w:val="000000"/>
          <w:sz w:val="26"/>
          <w:szCs w:val="26"/>
        </w:rPr>
        <w:t>phosphorus</w:t>
      </w:r>
      <w:r>
        <w:rPr>
          <w:rFonts w:cs="Times Roman"/>
          <w:color w:val="000000"/>
          <w:sz w:val="26"/>
          <w:szCs w:val="26"/>
        </w:rPr>
        <w:t xml:space="preserve">, showing fit of the Landscape Predictor Model to each predictor. </w:t>
      </w:r>
      <w:r w:rsidR="00D72321">
        <w:rPr>
          <w:rFonts w:cs="Times Roman"/>
          <w:color w:val="000000"/>
          <w:sz w:val="26"/>
          <w:szCs w:val="26"/>
        </w:rPr>
        <w:t xml:space="preserve"> </w:t>
      </w:r>
      <w:r w:rsidR="00D72321" w:rsidRPr="00F048CA">
        <w:rPr>
          <w:rFonts w:cs="Times Roman"/>
          <w:sz w:val="26"/>
          <w:szCs w:val="26"/>
        </w:rPr>
        <w:t>Model fitting was performed using maximum likelihood (ML) estimation.</w:t>
      </w:r>
    </w:p>
    <w:p w14:paraId="7C8FEC1F" w14:textId="3E0D7E10" w:rsidR="004E4D23" w:rsidRDefault="004E4D23" w:rsidP="004E4D23">
      <w:pPr>
        <w:widowControl w:val="0"/>
        <w:autoSpaceDE w:val="0"/>
        <w:autoSpaceDN w:val="0"/>
        <w:adjustRightInd w:val="0"/>
        <w:spacing w:after="240" w:line="300" w:lineRule="atLeast"/>
        <w:rPr>
          <w:rFonts w:cs="Times Roman"/>
          <w:color w:val="000000"/>
          <w:sz w:val="26"/>
          <w:szCs w:val="26"/>
        </w:rPr>
      </w:pPr>
    </w:p>
    <w:p w14:paraId="38625BEC" w14:textId="77777777" w:rsidR="004E4D23" w:rsidRPr="00710338" w:rsidRDefault="004E4D23" w:rsidP="004E4D23">
      <w:pPr>
        <w:widowControl w:val="0"/>
        <w:autoSpaceDE w:val="0"/>
        <w:autoSpaceDN w:val="0"/>
        <w:adjustRightInd w:val="0"/>
        <w:spacing w:after="240" w:line="300" w:lineRule="atLeast"/>
        <w:rPr>
          <w:rFonts w:cs="Times Roman"/>
          <w:color w:val="000000"/>
          <w:sz w:val="26"/>
          <w:szCs w:val="26"/>
        </w:rPr>
      </w:pPr>
    </w:p>
    <w:p w14:paraId="306D2D8C" w14:textId="08573B0A" w:rsidR="004E4D23" w:rsidRDefault="004E4D23" w:rsidP="004E4D23">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C</w:t>
      </w:r>
      <w:r w:rsidRPr="00710338">
        <w:rPr>
          <w:rFonts w:cs="Times Roman"/>
          <w:color w:val="000000"/>
          <w:sz w:val="26"/>
          <w:szCs w:val="26"/>
        </w:rPr>
        <w:t>omparisons between the Null Model, Categorical Land Use Model, and Landscape Predictor Model</w:t>
      </w:r>
      <w:r>
        <w:rPr>
          <w:rFonts w:cs="Times Roman"/>
          <w:color w:val="000000"/>
          <w:sz w:val="26"/>
          <w:szCs w:val="26"/>
        </w:rPr>
        <w:t xml:space="preserve"> can be visualized through residuals (Fig. 4.1</w:t>
      </w:r>
      <w:r w:rsidR="006C1CBA">
        <w:rPr>
          <w:rFonts w:cs="Times Roman"/>
          <w:color w:val="000000"/>
          <w:sz w:val="26"/>
          <w:szCs w:val="26"/>
        </w:rPr>
        <w:t>9</w:t>
      </w:r>
      <w:r>
        <w:rPr>
          <w:rFonts w:cs="Times Roman"/>
          <w:color w:val="000000"/>
          <w:sz w:val="26"/>
          <w:szCs w:val="26"/>
        </w:rPr>
        <w:t xml:space="preserve">) </w:t>
      </w:r>
      <w:r w:rsidR="00D72321" w:rsidRPr="00F048CA">
        <w:rPr>
          <w:rFonts w:cs="Times Roman"/>
          <w:sz w:val="26"/>
          <w:szCs w:val="26"/>
        </w:rPr>
        <w:t>comparative metrics such as AIC (Table 4.</w:t>
      </w:r>
      <w:r w:rsidR="00D72321">
        <w:rPr>
          <w:rFonts w:cs="Times Roman"/>
          <w:sz w:val="26"/>
          <w:szCs w:val="26"/>
        </w:rPr>
        <w:t>4</w:t>
      </w:r>
      <w:r w:rsidR="00D72321" w:rsidRPr="00F048CA">
        <w:rPr>
          <w:rFonts w:cs="Times Roman"/>
          <w:sz w:val="26"/>
          <w:szCs w:val="26"/>
        </w:rPr>
        <w:t xml:space="preserve">), and coefficient values </w:t>
      </w:r>
      <w:r>
        <w:rPr>
          <w:rFonts w:cs="Times Roman"/>
          <w:color w:val="000000"/>
          <w:sz w:val="26"/>
          <w:szCs w:val="26"/>
        </w:rPr>
        <w:t>(Table 4.</w:t>
      </w:r>
      <w:r w:rsidR="006C1CBA">
        <w:rPr>
          <w:rFonts w:cs="Times Roman"/>
          <w:color w:val="000000"/>
          <w:sz w:val="26"/>
          <w:szCs w:val="26"/>
        </w:rPr>
        <w:t>4</w:t>
      </w:r>
      <w:r>
        <w:rPr>
          <w:rFonts w:cs="Times Roman"/>
          <w:color w:val="000000"/>
          <w:sz w:val="26"/>
          <w:szCs w:val="26"/>
        </w:rPr>
        <w:t>; Fig. 4.</w:t>
      </w:r>
      <w:r w:rsidR="006C1CBA">
        <w:rPr>
          <w:rFonts w:cs="Times Roman"/>
          <w:color w:val="000000"/>
          <w:sz w:val="26"/>
          <w:szCs w:val="26"/>
        </w:rPr>
        <w:t>20</w:t>
      </w:r>
      <w:r>
        <w:rPr>
          <w:rFonts w:cs="Times Roman"/>
          <w:color w:val="000000"/>
          <w:sz w:val="26"/>
          <w:szCs w:val="26"/>
        </w:rPr>
        <w:t>)</w:t>
      </w:r>
      <w:r w:rsidRPr="00710338">
        <w:rPr>
          <w:rFonts w:cs="Times Roman"/>
          <w:color w:val="000000"/>
          <w:sz w:val="26"/>
          <w:szCs w:val="26"/>
        </w:rPr>
        <w:t xml:space="preserve">.  </w:t>
      </w:r>
      <w:r>
        <w:rPr>
          <w:rFonts w:cs="Times Roman"/>
          <w:color w:val="000000"/>
          <w:sz w:val="26"/>
          <w:szCs w:val="26"/>
        </w:rPr>
        <w:t xml:space="preserve">The lowest AIC value is for the Landscape Predictor Model, indicating best fit to the </w:t>
      </w:r>
      <w:r w:rsidR="002660DB">
        <w:rPr>
          <w:rFonts w:cs="Times Roman"/>
          <w:color w:val="000000"/>
          <w:sz w:val="26"/>
          <w:szCs w:val="26"/>
        </w:rPr>
        <w:t>phosphorus</w:t>
      </w:r>
      <w:r>
        <w:rPr>
          <w:rFonts w:cs="Times Roman"/>
          <w:color w:val="000000"/>
          <w:sz w:val="26"/>
          <w:szCs w:val="26"/>
        </w:rPr>
        <w:t xml:space="preserve"> data of these three models.</w:t>
      </w:r>
    </w:p>
    <w:p w14:paraId="67793244" w14:textId="77777777" w:rsidR="004E4D23" w:rsidRDefault="004E4D23" w:rsidP="004E4D23">
      <w:pPr>
        <w:widowControl w:val="0"/>
        <w:autoSpaceDE w:val="0"/>
        <w:autoSpaceDN w:val="0"/>
        <w:adjustRightInd w:val="0"/>
        <w:spacing w:after="240" w:line="300" w:lineRule="atLeast"/>
        <w:rPr>
          <w:rFonts w:cs="Times Roman"/>
          <w:color w:val="000000"/>
          <w:sz w:val="26"/>
          <w:szCs w:val="26"/>
        </w:rPr>
      </w:pPr>
    </w:p>
    <w:p w14:paraId="2F8A55D0" w14:textId="41D3A91A" w:rsidR="004E4D23" w:rsidRDefault="006C1CBA" w:rsidP="004E4D23">
      <w:pPr>
        <w:widowControl w:val="0"/>
        <w:autoSpaceDE w:val="0"/>
        <w:autoSpaceDN w:val="0"/>
        <w:adjustRightInd w:val="0"/>
        <w:spacing w:after="240" w:line="300" w:lineRule="atLeast"/>
        <w:rPr>
          <w:rFonts w:cs="Times Roman"/>
          <w:color w:val="000000"/>
          <w:sz w:val="26"/>
          <w:szCs w:val="26"/>
        </w:rPr>
      </w:pPr>
      <w:r>
        <w:rPr>
          <w:rFonts w:cs="Times Roman"/>
          <w:noProof/>
          <w:color w:val="000000"/>
          <w:sz w:val="26"/>
          <w:szCs w:val="26"/>
        </w:rPr>
        <w:drawing>
          <wp:inline distT="0" distB="0" distL="0" distR="0" wp14:anchorId="650C316C" wp14:editId="57A8D5F7">
            <wp:extent cx="5486400" cy="4112605"/>
            <wp:effectExtent l="0" t="0" r="0" b="2540"/>
            <wp:docPr id="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112605"/>
                    </a:xfrm>
                    <a:prstGeom prst="rect">
                      <a:avLst/>
                    </a:prstGeom>
                    <a:noFill/>
                    <a:ln>
                      <a:noFill/>
                    </a:ln>
                  </pic:spPr>
                </pic:pic>
              </a:graphicData>
            </a:graphic>
          </wp:inline>
        </w:drawing>
      </w:r>
    </w:p>
    <w:p w14:paraId="121C5452" w14:textId="77777777" w:rsidR="00D72321" w:rsidRPr="00F048CA" w:rsidRDefault="004E4D23" w:rsidP="00D72321">
      <w:pPr>
        <w:widowControl w:val="0"/>
        <w:autoSpaceDE w:val="0"/>
        <w:autoSpaceDN w:val="0"/>
        <w:adjustRightInd w:val="0"/>
        <w:spacing w:after="240" w:line="300" w:lineRule="atLeast"/>
        <w:rPr>
          <w:rFonts w:cs="Times Roman"/>
          <w:sz w:val="26"/>
          <w:szCs w:val="26"/>
        </w:rPr>
      </w:pPr>
      <w:r w:rsidRPr="00C333D6">
        <w:rPr>
          <w:rFonts w:cs="Times Roman"/>
          <w:b/>
          <w:color w:val="000000"/>
          <w:sz w:val="26"/>
          <w:szCs w:val="26"/>
        </w:rPr>
        <w:t xml:space="preserve">Figure </w:t>
      </w:r>
      <w:proofErr w:type="gramStart"/>
      <w:r w:rsidRPr="00C333D6">
        <w:rPr>
          <w:rFonts w:cs="Times Roman"/>
          <w:b/>
          <w:color w:val="000000"/>
          <w:sz w:val="26"/>
          <w:szCs w:val="26"/>
        </w:rPr>
        <w:t>4.</w:t>
      </w:r>
      <w:r>
        <w:rPr>
          <w:rFonts w:cs="Times Roman"/>
          <w:b/>
          <w:color w:val="000000"/>
          <w:sz w:val="26"/>
          <w:szCs w:val="26"/>
        </w:rPr>
        <w:t>19</w:t>
      </w:r>
      <w:r>
        <w:rPr>
          <w:rFonts w:cs="Times Roman"/>
          <w:color w:val="000000"/>
          <w:sz w:val="26"/>
          <w:szCs w:val="26"/>
        </w:rPr>
        <w:t xml:space="preserve">  </w:t>
      </w:r>
      <w:r w:rsidR="002C117A">
        <w:rPr>
          <w:rFonts w:cs="Times Roman"/>
          <w:color w:val="000000"/>
          <w:sz w:val="26"/>
          <w:szCs w:val="26"/>
        </w:rPr>
        <w:t>Phosphorus</w:t>
      </w:r>
      <w:proofErr w:type="gramEnd"/>
      <w:r>
        <w:rPr>
          <w:rFonts w:cs="Times Roman"/>
          <w:color w:val="000000"/>
          <w:sz w:val="26"/>
          <w:szCs w:val="26"/>
        </w:rPr>
        <w:t xml:space="preserve"> model residuals for the Null Model, Categorical Land Use Model, and Landscape Predictor Models.  Each bar represents one watershed, with colors representing agencies.</w:t>
      </w:r>
      <w:r w:rsidR="00D72321">
        <w:rPr>
          <w:rFonts w:cs="Times Roman"/>
          <w:color w:val="000000"/>
          <w:sz w:val="26"/>
          <w:szCs w:val="26"/>
        </w:rPr>
        <w:t xml:space="preserve">  </w:t>
      </w:r>
      <w:r w:rsidR="00D72321" w:rsidRPr="00F048CA">
        <w:rPr>
          <w:rFonts w:cs="Times Roman"/>
          <w:sz w:val="26"/>
          <w:szCs w:val="26"/>
        </w:rPr>
        <w:t>Model fitting was performed using maximum likelihood (ML) estimation.</w:t>
      </w:r>
    </w:p>
    <w:p w14:paraId="690AD0BF" w14:textId="3435E198" w:rsidR="004E4D23" w:rsidRDefault="004E4D23" w:rsidP="004E4D23">
      <w:pPr>
        <w:widowControl w:val="0"/>
        <w:autoSpaceDE w:val="0"/>
        <w:autoSpaceDN w:val="0"/>
        <w:adjustRightInd w:val="0"/>
        <w:spacing w:after="240" w:line="300" w:lineRule="atLeast"/>
        <w:rPr>
          <w:rFonts w:cs="Times Roman"/>
          <w:color w:val="000000"/>
          <w:sz w:val="26"/>
          <w:szCs w:val="26"/>
        </w:rPr>
      </w:pPr>
    </w:p>
    <w:p w14:paraId="5EF71477" w14:textId="77777777" w:rsidR="004E4D23" w:rsidRDefault="004E4D23" w:rsidP="004E4D23">
      <w:pPr>
        <w:widowControl w:val="0"/>
        <w:autoSpaceDE w:val="0"/>
        <w:autoSpaceDN w:val="0"/>
        <w:adjustRightInd w:val="0"/>
        <w:spacing w:after="240" w:line="300" w:lineRule="atLeast"/>
        <w:rPr>
          <w:rFonts w:cs="Times Roman"/>
          <w:color w:val="000000"/>
          <w:sz w:val="26"/>
          <w:szCs w:val="26"/>
        </w:rPr>
      </w:pPr>
    </w:p>
    <w:p w14:paraId="070B8DCB" w14:textId="77777777" w:rsidR="00D72321" w:rsidRPr="00F048CA" w:rsidRDefault="004E4D23" w:rsidP="00D72321">
      <w:pPr>
        <w:widowControl w:val="0"/>
        <w:autoSpaceDE w:val="0"/>
        <w:autoSpaceDN w:val="0"/>
        <w:adjustRightInd w:val="0"/>
        <w:spacing w:after="240" w:line="300" w:lineRule="atLeast"/>
        <w:rPr>
          <w:rFonts w:cs="Times Roman"/>
          <w:sz w:val="26"/>
          <w:szCs w:val="26"/>
        </w:rPr>
      </w:pPr>
      <w:r w:rsidRPr="006B608F">
        <w:rPr>
          <w:rFonts w:cs="Times Roman"/>
          <w:b/>
          <w:color w:val="000000"/>
          <w:sz w:val="26"/>
          <w:szCs w:val="26"/>
        </w:rPr>
        <w:t xml:space="preserve">Table </w:t>
      </w:r>
      <w:proofErr w:type="gramStart"/>
      <w:r w:rsidRPr="006B608F">
        <w:rPr>
          <w:rFonts w:cs="Times Roman"/>
          <w:b/>
          <w:color w:val="000000"/>
          <w:sz w:val="26"/>
          <w:szCs w:val="26"/>
        </w:rPr>
        <w:t>4.</w:t>
      </w:r>
      <w:r>
        <w:rPr>
          <w:rFonts w:cs="Times Roman"/>
          <w:b/>
          <w:color w:val="000000"/>
          <w:sz w:val="26"/>
          <w:szCs w:val="26"/>
        </w:rPr>
        <w:t>4</w:t>
      </w:r>
      <w:r>
        <w:rPr>
          <w:rFonts w:cs="Times Roman"/>
          <w:color w:val="000000"/>
          <w:sz w:val="26"/>
          <w:szCs w:val="26"/>
        </w:rPr>
        <w:t xml:space="preserve">  Coefficient</w:t>
      </w:r>
      <w:proofErr w:type="gramEnd"/>
      <w:r>
        <w:rPr>
          <w:rFonts w:cs="Times Roman"/>
          <w:color w:val="000000"/>
          <w:sz w:val="26"/>
          <w:szCs w:val="26"/>
        </w:rPr>
        <w:t xml:space="preserve"> values (standard error in parenthesis) for the three </w:t>
      </w:r>
      <w:r w:rsidR="00C256D8">
        <w:rPr>
          <w:rFonts w:cs="Times Roman"/>
          <w:color w:val="000000"/>
          <w:sz w:val="26"/>
          <w:szCs w:val="26"/>
        </w:rPr>
        <w:t>phosphorus</w:t>
      </w:r>
      <w:r>
        <w:rPr>
          <w:rFonts w:cs="Times Roman"/>
          <w:color w:val="000000"/>
          <w:sz w:val="26"/>
          <w:szCs w:val="26"/>
        </w:rPr>
        <w:t xml:space="preserve"> models.  For the Categorical </w:t>
      </w:r>
      <w:proofErr w:type="spellStart"/>
      <w:r>
        <w:rPr>
          <w:rFonts w:cs="Times Roman"/>
          <w:color w:val="000000"/>
          <w:sz w:val="26"/>
          <w:szCs w:val="26"/>
        </w:rPr>
        <w:t>Landuse</w:t>
      </w:r>
      <w:proofErr w:type="spellEnd"/>
      <w:r>
        <w:rPr>
          <w:rFonts w:cs="Times Roman"/>
          <w:color w:val="000000"/>
          <w:sz w:val="26"/>
          <w:szCs w:val="26"/>
        </w:rPr>
        <w:t xml:space="preserve"> Model, the baseline </w:t>
      </w:r>
      <w:proofErr w:type="spellStart"/>
      <w:r>
        <w:rPr>
          <w:rFonts w:cs="Times Roman"/>
          <w:color w:val="000000"/>
          <w:sz w:val="26"/>
          <w:szCs w:val="26"/>
        </w:rPr>
        <w:t>landuse</w:t>
      </w:r>
      <w:proofErr w:type="spellEnd"/>
      <w:r>
        <w:rPr>
          <w:rFonts w:cs="Times Roman"/>
          <w:color w:val="000000"/>
          <w:sz w:val="26"/>
          <w:szCs w:val="26"/>
        </w:rPr>
        <w:t xml:space="preserve"> is LDR; all other land use categories are adjustments from the baseline.  Final coefficient values for linear mixed effects models are based on fitting </w:t>
      </w:r>
      <w:r w:rsidR="00D72321" w:rsidRPr="00F048CA">
        <w:rPr>
          <w:rFonts w:cs="Times Roman"/>
          <w:sz w:val="26"/>
          <w:szCs w:val="26"/>
        </w:rPr>
        <w:t>with restricted maximum likelihood (REML) estimation, and may differ slightly from those fitted using maximum likelihood (ML) estimation.</w:t>
      </w:r>
    </w:p>
    <w:p w14:paraId="6922A903" w14:textId="77C7DC94" w:rsidR="004E4D23" w:rsidRDefault="00026EBC" w:rsidP="004E4D23">
      <w:pPr>
        <w:widowControl w:val="0"/>
        <w:autoSpaceDE w:val="0"/>
        <w:autoSpaceDN w:val="0"/>
        <w:adjustRightInd w:val="0"/>
        <w:spacing w:after="240" w:line="300" w:lineRule="atLeast"/>
        <w:rPr>
          <w:rFonts w:cs="Times Roman"/>
          <w:color w:val="000000"/>
          <w:sz w:val="26"/>
          <w:szCs w:val="26"/>
        </w:rPr>
      </w:pPr>
      <w:r>
        <w:rPr>
          <w:rFonts w:cs="Times Roman"/>
          <w:noProof/>
          <w:color w:val="000000"/>
          <w:sz w:val="26"/>
          <w:szCs w:val="26"/>
        </w:rPr>
        <w:drawing>
          <wp:inline distT="0" distB="0" distL="0" distR="0" wp14:anchorId="282A64E7" wp14:editId="75DF2EC8">
            <wp:extent cx="5486400" cy="2190794"/>
            <wp:effectExtent l="0" t="0" r="0" b="0"/>
            <wp:docPr id="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190794"/>
                    </a:xfrm>
                    <a:prstGeom prst="rect">
                      <a:avLst/>
                    </a:prstGeom>
                    <a:noFill/>
                    <a:ln>
                      <a:noFill/>
                    </a:ln>
                  </pic:spPr>
                </pic:pic>
              </a:graphicData>
            </a:graphic>
          </wp:inline>
        </w:drawing>
      </w:r>
    </w:p>
    <w:p w14:paraId="71BAB825" w14:textId="77777777" w:rsidR="004E4D23" w:rsidRDefault="004E4D23" w:rsidP="004E4D23">
      <w:pPr>
        <w:widowControl w:val="0"/>
        <w:autoSpaceDE w:val="0"/>
        <w:autoSpaceDN w:val="0"/>
        <w:adjustRightInd w:val="0"/>
        <w:spacing w:after="240" w:line="300" w:lineRule="atLeast"/>
        <w:rPr>
          <w:rFonts w:cs="Times Roman"/>
          <w:color w:val="000000"/>
          <w:sz w:val="26"/>
          <w:szCs w:val="26"/>
        </w:rPr>
      </w:pPr>
    </w:p>
    <w:p w14:paraId="23375E67" w14:textId="7F06365C" w:rsidR="004E4D23" w:rsidRPr="00710338" w:rsidRDefault="00AC086B" w:rsidP="004E4D23">
      <w:pPr>
        <w:widowControl w:val="0"/>
        <w:autoSpaceDE w:val="0"/>
        <w:autoSpaceDN w:val="0"/>
        <w:adjustRightInd w:val="0"/>
        <w:spacing w:after="240" w:line="300" w:lineRule="atLeast"/>
        <w:rPr>
          <w:rFonts w:cs="Times Roman"/>
          <w:color w:val="000000"/>
          <w:sz w:val="26"/>
          <w:szCs w:val="26"/>
        </w:rPr>
      </w:pPr>
      <w:r>
        <w:rPr>
          <w:rFonts w:cs="Times Roman"/>
          <w:noProof/>
          <w:color w:val="000000"/>
          <w:sz w:val="26"/>
          <w:szCs w:val="26"/>
        </w:rPr>
        <w:drawing>
          <wp:inline distT="0" distB="0" distL="0" distR="0" wp14:anchorId="1136E561" wp14:editId="2F3A4DE0">
            <wp:extent cx="5486400" cy="3659552"/>
            <wp:effectExtent l="0" t="0" r="0" b="0"/>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659552"/>
                    </a:xfrm>
                    <a:prstGeom prst="rect">
                      <a:avLst/>
                    </a:prstGeom>
                    <a:noFill/>
                    <a:ln>
                      <a:noFill/>
                    </a:ln>
                  </pic:spPr>
                </pic:pic>
              </a:graphicData>
            </a:graphic>
          </wp:inline>
        </w:drawing>
      </w:r>
    </w:p>
    <w:p w14:paraId="793D19DE" w14:textId="77777777" w:rsidR="00D72321" w:rsidRPr="0051366F" w:rsidRDefault="004E4D23" w:rsidP="00D72321">
      <w:pPr>
        <w:widowControl w:val="0"/>
        <w:autoSpaceDE w:val="0"/>
        <w:autoSpaceDN w:val="0"/>
        <w:adjustRightInd w:val="0"/>
        <w:spacing w:after="240" w:line="300" w:lineRule="atLeast"/>
        <w:rPr>
          <w:rFonts w:cs="Times Roman"/>
          <w:color w:val="9BBB59" w:themeColor="accent3"/>
          <w:sz w:val="26"/>
          <w:szCs w:val="26"/>
        </w:rPr>
      </w:pPr>
      <w:r w:rsidRPr="00653DA2">
        <w:rPr>
          <w:rFonts w:cs="Times Roman"/>
          <w:b/>
          <w:color w:val="000000"/>
          <w:sz w:val="26"/>
          <w:szCs w:val="26"/>
        </w:rPr>
        <w:t xml:space="preserve">Figure </w:t>
      </w:r>
      <w:proofErr w:type="gramStart"/>
      <w:r w:rsidRPr="00653DA2">
        <w:rPr>
          <w:rFonts w:cs="Times Roman"/>
          <w:b/>
          <w:color w:val="000000"/>
          <w:sz w:val="26"/>
          <w:szCs w:val="26"/>
        </w:rPr>
        <w:t>4.</w:t>
      </w:r>
      <w:r>
        <w:rPr>
          <w:rFonts w:cs="Times Roman"/>
          <w:b/>
          <w:color w:val="000000"/>
          <w:sz w:val="26"/>
          <w:szCs w:val="26"/>
        </w:rPr>
        <w:t>20</w:t>
      </w:r>
      <w:r>
        <w:rPr>
          <w:rFonts w:cs="Times Roman"/>
          <w:color w:val="000000"/>
          <w:sz w:val="26"/>
          <w:szCs w:val="26"/>
        </w:rPr>
        <w:t xml:space="preserve">  Model</w:t>
      </w:r>
      <w:proofErr w:type="gramEnd"/>
      <w:r>
        <w:rPr>
          <w:rFonts w:cs="Times Roman"/>
          <w:color w:val="000000"/>
          <w:sz w:val="26"/>
          <w:szCs w:val="26"/>
        </w:rPr>
        <w:t xml:space="preserve"> coefficients for the Null Model (green), Categorical Land Use Model (blue), and Landscape Predictor Model (</w:t>
      </w:r>
      <w:r w:rsidRPr="00B322BB">
        <w:rPr>
          <w:rFonts w:cs="Times Roman"/>
          <w:sz w:val="26"/>
          <w:szCs w:val="26"/>
        </w:rPr>
        <w:t>red).</w:t>
      </w:r>
      <w:r w:rsidR="00D72321" w:rsidRPr="00B322BB">
        <w:rPr>
          <w:rFonts w:cs="Times Roman"/>
          <w:sz w:val="26"/>
          <w:szCs w:val="26"/>
        </w:rPr>
        <w:t xml:space="preserve">  Final coefficient values for linear mixed effects models are based on fitting with restricted maximum likelihood (REML) estimation, and may differ slightly from those fitted using maximum likelihood (ML) estimation.</w:t>
      </w:r>
    </w:p>
    <w:p w14:paraId="1E2D4BBE" w14:textId="208A6B24" w:rsidR="004E4D23" w:rsidRDefault="004E4D23" w:rsidP="004E4D23">
      <w:pPr>
        <w:widowControl w:val="0"/>
        <w:autoSpaceDE w:val="0"/>
        <w:autoSpaceDN w:val="0"/>
        <w:adjustRightInd w:val="0"/>
        <w:spacing w:after="240" w:line="300" w:lineRule="atLeast"/>
        <w:rPr>
          <w:rFonts w:cs="Times Roman"/>
          <w:color w:val="000000"/>
          <w:sz w:val="26"/>
          <w:szCs w:val="26"/>
        </w:rPr>
      </w:pPr>
    </w:p>
    <w:p w14:paraId="37508547" w14:textId="77777777" w:rsidR="0013565B" w:rsidRDefault="0013565B" w:rsidP="0013565B">
      <w:pPr>
        <w:widowControl w:val="0"/>
        <w:autoSpaceDE w:val="0"/>
        <w:autoSpaceDN w:val="0"/>
        <w:adjustRightInd w:val="0"/>
        <w:spacing w:after="240" w:line="300" w:lineRule="atLeast"/>
        <w:rPr>
          <w:rFonts w:ascii="Times Roman" w:hAnsi="Times Roman" w:cs="Times Roman"/>
          <w:color w:val="000000"/>
          <w:sz w:val="26"/>
          <w:szCs w:val="26"/>
        </w:rPr>
      </w:pPr>
    </w:p>
    <w:p w14:paraId="2715B5FC" w14:textId="7A1FB456" w:rsidR="0013565B" w:rsidRDefault="0013565B" w:rsidP="0013565B">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 xml:space="preserve">The </w:t>
      </w:r>
      <w:r w:rsidR="00D72321">
        <w:rPr>
          <w:rFonts w:cs="Times Roman"/>
          <w:color w:val="000000"/>
          <w:sz w:val="26"/>
          <w:szCs w:val="26"/>
        </w:rPr>
        <w:t>L</w:t>
      </w:r>
      <w:r>
        <w:rPr>
          <w:rFonts w:cs="Times Roman"/>
          <w:color w:val="000000"/>
          <w:sz w:val="26"/>
          <w:szCs w:val="26"/>
        </w:rPr>
        <w:t xml:space="preserve">andscape </w:t>
      </w:r>
      <w:r w:rsidR="00D72321">
        <w:rPr>
          <w:rFonts w:cs="Times Roman"/>
          <w:color w:val="000000"/>
          <w:sz w:val="26"/>
          <w:szCs w:val="26"/>
        </w:rPr>
        <w:t>P</w:t>
      </w:r>
      <w:r>
        <w:rPr>
          <w:rFonts w:cs="Times Roman"/>
          <w:color w:val="000000"/>
          <w:sz w:val="26"/>
          <w:szCs w:val="26"/>
        </w:rPr>
        <w:t xml:space="preserve">redictor </w:t>
      </w:r>
      <w:r w:rsidR="00D72321">
        <w:rPr>
          <w:rFonts w:cs="Times Roman"/>
          <w:color w:val="000000"/>
          <w:sz w:val="26"/>
          <w:szCs w:val="26"/>
        </w:rPr>
        <w:t>M</w:t>
      </w:r>
      <w:r>
        <w:rPr>
          <w:rFonts w:cs="Times Roman"/>
          <w:color w:val="000000"/>
          <w:sz w:val="26"/>
          <w:szCs w:val="26"/>
        </w:rPr>
        <w:t xml:space="preserve">odel for phosphorus, used as the basis for the </w:t>
      </w:r>
      <w:proofErr w:type="spellStart"/>
      <w:r>
        <w:rPr>
          <w:rFonts w:cs="Times Roman"/>
          <w:color w:val="000000"/>
          <w:sz w:val="26"/>
          <w:szCs w:val="26"/>
        </w:rPr>
        <w:t>Stormwater</w:t>
      </w:r>
      <w:proofErr w:type="spellEnd"/>
      <w:r>
        <w:rPr>
          <w:rFonts w:cs="Times Roman"/>
          <w:color w:val="000000"/>
          <w:sz w:val="26"/>
          <w:szCs w:val="26"/>
        </w:rPr>
        <w:t xml:space="preserve"> Heat Map phosphorus layer, is:</w:t>
      </w:r>
    </w:p>
    <w:p w14:paraId="06F33913" w14:textId="02CE7D66" w:rsidR="0013565B" w:rsidRDefault="0013565B" w:rsidP="0013565B">
      <w:pPr>
        <w:widowControl w:val="0"/>
        <w:autoSpaceDE w:val="0"/>
        <w:autoSpaceDN w:val="0"/>
        <w:adjustRightInd w:val="0"/>
        <w:spacing w:after="240" w:line="300" w:lineRule="atLeast"/>
        <w:ind w:left="720"/>
        <w:rPr>
          <w:rFonts w:cs="Times Roman"/>
          <w:color w:val="000000"/>
          <w:sz w:val="26"/>
          <w:szCs w:val="26"/>
        </w:rPr>
      </w:pPr>
      <w:proofErr w:type="spellStart"/>
      <w:proofErr w:type="gramStart"/>
      <w:r w:rsidRPr="003A584B">
        <w:rPr>
          <w:rFonts w:cs="Times Roman"/>
          <w:i/>
          <w:color w:val="000000"/>
          <w:sz w:val="26"/>
          <w:szCs w:val="26"/>
        </w:rPr>
        <w:t>ln</w:t>
      </w:r>
      <w:proofErr w:type="spellEnd"/>
      <w:proofErr w:type="gramEnd"/>
      <w:r>
        <w:rPr>
          <w:rFonts w:cs="Times Roman"/>
          <w:color w:val="000000"/>
          <w:sz w:val="26"/>
          <w:szCs w:val="26"/>
        </w:rPr>
        <w:t xml:space="preserve">(phosphorus) = 4.38 – 0.09*rain + </w:t>
      </w:r>
      <w:r w:rsidR="007E1DBD">
        <w:rPr>
          <w:rFonts w:cs="Times Roman"/>
          <w:color w:val="000000"/>
          <w:sz w:val="26"/>
          <w:szCs w:val="26"/>
        </w:rPr>
        <w:t xml:space="preserve">0.60*summer + </w:t>
      </w:r>
      <w:r>
        <w:rPr>
          <w:rFonts w:cs="Times Roman"/>
          <w:color w:val="000000"/>
          <w:sz w:val="26"/>
          <w:szCs w:val="26"/>
        </w:rPr>
        <w:t>0.</w:t>
      </w:r>
      <w:r w:rsidR="007E1DBD">
        <w:rPr>
          <w:rFonts w:cs="Times Roman"/>
          <w:color w:val="000000"/>
          <w:sz w:val="26"/>
          <w:szCs w:val="26"/>
        </w:rPr>
        <w:t>83</w:t>
      </w:r>
      <w:r>
        <w:rPr>
          <w:rFonts w:cs="Times Roman"/>
          <w:color w:val="000000"/>
          <w:sz w:val="26"/>
          <w:szCs w:val="26"/>
        </w:rPr>
        <w:t>*</w:t>
      </w:r>
      <w:r w:rsidR="007E1DBD">
        <w:rPr>
          <w:rFonts w:cs="Times Roman"/>
          <w:color w:val="000000"/>
          <w:sz w:val="26"/>
          <w:szCs w:val="26"/>
        </w:rPr>
        <w:t>grass + 0.97*paved + 0.20*</w:t>
      </w:r>
      <w:r w:rsidR="007E1DBD" w:rsidRPr="00F048CA">
        <w:rPr>
          <w:rFonts w:cs="Times Roman"/>
          <w:color w:val="000000"/>
          <w:sz w:val="26"/>
          <w:szCs w:val="26"/>
        </w:rPr>
        <w:t>sqrt_</w:t>
      </w:r>
      <w:r w:rsidR="007E1DBD">
        <w:rPr>
          <w:rFonts w:cs="Times Roman"/>
          <w:color w:val="000000"/>
          <w:sz w:val="26"/>
          <w:szCs w:val="26"/>
        </w:rPr>
        <w:t>CO2_road)</w:t>
      </w:r>
    </w:p>
    <w:p w14:paraId="7D1BECF0" w14:textId="23449E9D" w:rsidR="007E1DBD" w:rsidRDefault="007E1DBD" w:rsidP="007E1DBD">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where</w:t>
      </w:r>
      <w:proofErr w:type="gramEnd"/>
      <w:r>
        <w:rPr>
          <w:rFonts w:cs="Times Roman"/>
          <w:color w:val="000000"/>
          <w:sz w:val="26"/>
          <w:szCs w:val="26"/>
        </w:rPr>
        <w:t xml:space="preserve"> rain is 21-day cumulative precipitation, and summer is a factor with value=1 for July, August, September, and value=0 for all other months.  Note that all predictors (except summer) were first transformed if necessary</w:t>
      </w:r>
      <w:r w:rsidR="00991A38">
        <w:rPr>
          <w:rFonts w:cs="Times Roman"/>
          <w:color w:val="000000"/>
          <w:sz w:val="26"/>
          <w:szCs w:val="26"/>
        </w:rPr>
        <w:t xml:space="preserve"> (the square root was taken of CO2_road to generate sqrt_CO2_road)</w:t>
      </w:r>
      <w:r>
        <w:rPr>
          <w:rFonts w:cs="Times Roman"/>
          <w:color w:val="000000"/>
          <w:sz w:val="26"/>
          <w:szCs w:val="26"/>
        </w:rPr>
        <w:t xml:space="preserve">, then standardized prior to use. </w:t>
      </w:r>
    </w:p>
    <w:p w14:paraId="3D27B4D1" w14:textId="77777777" w:rsidR="0013565B" w:rsidRDefault="0013565B" w:rsidP="004E4D23">
      <w:pPr>
        <w:widowControl w:val="0"/>
        <w:autoSpaceDE w:val="0"/>
        <w:autoSpaceDN w:val="0"/>
        <w:adjustRightInd w:val="0"/>
        <w:spacing w:after="240" w:line="300" w:lineRule="atLeast"/>
        <w:rPr>
          <w:rFonts w:cs="Times Roman"/>
          <w:color w:val="000000"/>
          <w:sz w:val="26"/>
          <w:szCs w:val="26"/>
        </w:rPr>
      </w:pPr>
    </w:p>
    <w:p w14:paraId="3402C23C" w14:textId="0BE90D57" w:rsidR="00D96E06" w:rsidRPr="00C31251" w:rsidRDefault="00D96E06" w:rsidP="00D96E06">
      <w:pPr>
        <w:widowControl w:val="0"/>
        <w:autoSpaceDE w:val="0"/>
        <w:autoSpaceDN w:val="0"/>
        <w:adjustRightInd w:val="0"/>
        <w:spacing w:after="240" w:line="440" w:lineRule="atLeast"/>
        <w:rPr>
          <w:rFonts w:cs="Times Roman"/>
          <w:color w:val="000000"/>
          <w:sz w:val="32"/>
          <w:szCs w:val="32"/>
        </w:rPr>
      </w:pPr>
      <w:proofErr w:type="gramStart"/>
      <w:r w:rsidRPr="00C31251">
        <w:rPr>
          <w:rFonts w:cs="Times Bold"/>
          <w:b/>
          <w:bCs/>
          <w:color w:val="000000"/>
          <w:sz w:val="32"/>
          <w:szCs w:val="32"/>
        </w:rPr>
        <w:t>4.</w:t>
      </w:r>
      <w:r>
        <w:rPr>
          <w:rFonts w:cs="Times Bold"/>
          <w:b/>
          <w:bCs/>
          <w:color w:val="000000"/>
          <w:sz w:val="32"/>
          <w:szCs w:val="32"/>
        </w:rPr>
        <w:t>4</w:t>
      </w:r>
      <w:r w:rsidRPr="00C31251">
        <w:rPr>
          <w:rFonts w:cs="Times Bold"/>
          <w:b/>
          <w:bCs/>
          <w:color w:val="000000"/>
          <w:sz w:val="32"/>
          <w:szCs w:val="32"/>
        </w:rPr>
        <w:t>.</w:t>
      </w:r>
      <w:r w:rsidR="00A0337A">
        <w:rPr>
          <w:rFonts w:cs="Times Bold"/>
          <w:b/>
          <w:bCs/>
          <w:sz w:val="32"/>
          <w:szCs w:val="32"/>
        </w:rPr>
        <w:t>4</w:t>
      </w:r>
      <w:r w:rsidRPr="00015ADD">
        <w:rPr>
          <w:rFonts w:cs="Times Bold"/>
          <w:b/>
          <w:bCs/>
          <w:sz w:val="32"/>
          <w:szCs w:val="32"/>
        </w:rPr>
        <w:t xml:space="preserve">  </w:t>
      </w:r>
      <w:r>
        <w:rPr>
          <w:rFonts w:cs="Times Bold"/>
          <w:b/>
          <w:bCs/>
          <w:sz w:val="32"/>
          <w:szCs w:val="32"/>
        </w:rPr>
        <w:t>Total</w:t>
      </w:r>
      <w:proofErr w:type="gramEnd"/>
      <w:r>
        <w:rPr>
          <w:rFonts w:cs="Times Bold"/>
          <w:b/>
          <w:bCs/>
          <w:sz w:val="32"/>
          <w:szCs w:val="32"/>
        </w:rPr>
        <w:t xml:space="preserve"> Zinc</w:t>
      </w:r>
      <w:r w:rsidR="00861C02">
        <w:rPr>
          <w:rFonts w:cs="Times Bold"/>
          <w:b/>
          <w:bCs/>
          <w:sz w:val="32"/>
          <w:szCs w:val="32"/>
        </w:rPr>
        <w:t xml:space="preserve"> </w:t>
      </w:r>
    </w:p>
    <w:p w14:paraId="47208CA1" w14:textId="4A8CD998" w:rsidR="00861C02" w:rsidRDefault="00861C02" w:rsidP="00861C02">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color w:val="000000"/>
          <w:sz w:val="26"/>
          <w:szCs w:val="26"/>
        </w:rPr>
        <w:t xml:space="preserve">Based on linear models of </w:t>
      </w:r>
      <w:proofErr w:type="spellStart"/>
      <w:r w:rsidRPr="00AF2069">
        <w:rPr>
          <w:rFonts w:ascii="Times Roman" w:hAnsi="Times Roman" w:cs="Times Roman"/>
          <w:i/>
          <w:color w:val="000000"/>
          <w:sz w:val="26"/>
          <w:szCs w:val="26"/>
        </w:rPr>
        <w:t>ln</w:t>
      </w:r>
      <w:proofErr w:type="spellEnd"/>
      <w:r>
        <w:rPr>
          <w:rFonts w:ascii="Times Roman" w:hAnsi="Times Roman" w:cs="Times Roman"/>
          <w:color w:val="000000"/>
          <w:sz w:val="26"/>
          <w:szCs w:val="26"/>
        </w:rPr>
        <w:t xml:space="preserve">-transformed </w:t>
      </w:r>
      <w:r w:rsidR="00F232D4">
        <w:rPr>
          <w:rFonts w:ascii="Times Roman" w:hAnsi="Times Roman" w:cs="Times Roman"/>
          <w:color w:val="000000"/>
          <w:sz w:val="26"/>
          <w:szCs w:val="26"/>
        </w:rPr>
        <w:t>total zinc</w:t>
      </w:r>
      <w:r>
        <w:rPr>
          <w:rFonts w:ascii="Times Roman" w:hAnsi="Times Roman" w:cs="Times Roman"/>
          <w:color w:val="000000"/>
          <w:sz w:val="26"/>
          <w:szCs w:val="26"/>
        </w:rPr>
        <w:t xml:space="preserve"> versus individual predictors, the strong predictors identified for </w:t>
      </w:r>
      <w:r w:rsidR="00F232D4">
        <w:rPr>
          <w:rFonts w:ascii="Times Roman" w:hAnsi="Times Roman" w:cs="Times Roman"/>
          <w:color w:val="000000"/>
          <w:sz w:val="26"/>
          <w:szCs w:val="26"/>
        </w:rPr>
        <w:t>total zinc</w:t>
      </w:r>
      <w:r>
        <w:rPr>
          <w:rFonts w:ascii="Times Roman" w:hAnsi="Times Roman" w:cs="Times Roman"/>
          <w:color w:val="000000"/>
          <w:sz w:val="26"/>
          <w:szCs w:val="26"/>
        </w:rPr>
        <w:t xml:space="preserve"> include: </w:t>
      </w:r>
      <w:proofErr w:type="spellStart"/>
      <w:r w:rsidR="00FB1EDB">
        <w:rPr>
          <w:rFonts w:ascii="Times Roman" w:hAnsi="Times Roman" w:cs="Times Roman"/>
          <w:color w:val="000000"/>
          <w:sz w:val="26"/>
          <w:szCs w:val="26"/>
        </w:rPr>
        <w:t>totRES</w:t>
      </w:r>
      <w:proofErr w:type="spellEnd"/>
      <w:r w:rsidR="00FB1EDB">
        <w:rPr>
          <w:rFonts w:ascii="Times Roman" w:hAnsi="Times Roman" w:cs="Times Roman"/>
          <w:color w:val="000000"/>
          <w:sz w:val="26"/>
          <w:szCs w:val="26"/>
        </w:rPr>
        <w:t xml:space="preserve">, </w:t>
      </w:r>
      <w:proofErr w:type="spellStart"/>
      <w:r w:rsidR="00FB1EDB">
        <w:rPr>
          <w:rFonts w:ascii="Times Roman" w:hAnsi="Times Roman" w:cs="Times Roman"/>
          <w:color w:val="000000"/>
          <w:sz w:val="26"/>
          <w:szCs w:val="26"/>
        </w:rPr>
        <w:t>intURB_IND</w:t>
      </w:r>
      <w:proofErr w:type="spellEnd"/>
      <w:r w:rsidR="00FB1EDB">
        <w:rPr>
          <w:rFonts w:ascii="Times Roman" w:hAnsi="Times Roman" w:cs="Times Roman"/>
          <w:color w:val="000000"/>
          <w:sz w:val="26"/>
          <w:szCs w:val="26"/>
        </w:rPr>
        <w:t xml:space="preserve">, grass, greenery, paved, impervious, trees, </w:t>
      </w:r>
      <w:proofErr w:type="spellStart"/>
      <w:ins w:id="150" w:author="Eva Dusek Jennings" w:date="2022-02-18T13:50:00Z">
        <w:r w:rsidR="00774B66">
          <w:rPr>
            <w:rFonts w:ascii="Times Roman" w:hAnsi="Times Roman" w:cs="Times Roman"/>
            <w:color w:val="000000"/>
            <w:sz w:val="26"/>
            <w:szCs w:val="26"/>
          </w:rPr>
          <w:t>sqrt_</w:t>
        </w:r>
      </w:ins>
      <w:r w:rsidR="00FB1EDB">
        <w:rPr>
          <w:rFonts w:ascii="Times Roman" w:hAnsi="Times Roman" w:cs="Times Roman"/>
          <w:color w:val="000000"/>
          <w:sz w:val="26"/>
          <w:szCs w:val="26"/>
        </w:rPr>
        <w:t>traffic</w:t>
      </w:r>
      <w:proofErr w:type="spellEnd"/>
      <w:r w:rsidR="00FB1EDB">
        <w:rPr>
          <w:rFonts w:ascii="Times Roman" w:hAnsi="Times Roman" w:cs="Times Roman"/>
          <w:color w:val="000000"/>
          <w:sz w:val="26"/>
          <w:szCs w:val="26"/>
        </w:rPr>
        <w:t xml:space="preserve">, pm25_na, sqrt_CO2_tot, sqrt_CO2_com, sqrt_CO2_nonroad, </w:t>
      </w:r>
      <w:proofErr w:type="spellStart"/>
      <w:r w:rsidR="00FB1EDB">
        <w:rPr>
          <w:rFonts w:ascii="Times Roman" w:hAnsi="Times Roman" w:cs="Times Roman"/>
          <w:color w:val="000000"/>
          <w:sz w:val="26"/>
          <w:szCs w:val="26"/>
        </w:rPr>
        <w:t>roof_intURB_IND</w:t>
      </w:r>
      <w:proofErr w:type="spellEnd"/>
      <w:r w:rsidR="00FB1EDB">
        <w:rPr>
          <w:rFonts w:ascii="Times Roman" w:hAnsi="Times Roman" w:cs="Times Roman"/>
          <w:color w:val="000000"/>
          <w:sz w:val="26"/>
          <w:szCs w:val="26"/>
        </w:rPr>
        <w:t xml:space="preserve"> </w:t>
      </w:r>
      <w:r>
        <w:rPr>
          <w:rFonts w:ascii="Times Roman" w:hAnsi="Times Roman" w:cs="Times Roman"/>
          <w:color w:val="000000"/>
          <w:sz w:val="26"/>
          <w:szCs w:val="26"/>
        </w:rPr>
        <w:t>(Fig 4.</w:t>
      </w:r>
      <w:r w:rsidR="00F232D4">
        <w:rPr>
          <w:rFonts w:ascii="Times Roman" w:hAnsi="Times Roman" w:cs="Times Roman"/>
          <w:color w:val="000000"/>
          <w:sz w:val="26"/>
          <w:szCs w:val="26"/>
        </w:rPr>
        <w:t>21</w:t>
      </w:r>
      <w:r>
        <w:rPr>
          <w:rFonts w:ascii="Times Roman" w:hAnsi="Times Roman" w:cs="Times Roman"/>
          <w:color w:val="000000"/>
          <w:sz w:val="26"/>
          <w:szCs w:val="26"/>
        </w:rPr>
        <w:t xml:space="preserve">).  </w:t>
      </w:r>
    </w:p>
    <w:p w14:paraId="46BFE11E" w14:textId="0B42FF3A" w:rsidR="00861C02" w:rsidRDefault="00FB1EDB" w:rsidP="00861C02">
      <w:pPr>
        <w:widowControl w:val="0"/>
        <w:autoSpaceDE w:val="0"/>
        <w:autoSpaceDN w:val="0"/>
        <w:adjustRightInd w:val="0"/>
        <w:spacing w:after="240"/>
        <w:rPr>
          <w:rFonts w:ascii="Times Roman" w:hAnsi="Times Roman" w:cs="Times Roman"/>
          <w:color w:val="000000"/>
          <w:sz w:val="26"/>
          <w:szCs w:val="26"/>
        </w:rPr>
      </w:pPr>
      <w:del w:id="151" w:author="Eva Dusek Jennings" w:date="2022-02-18T13:50:00Z">
        <w:r w:rsidDel="00774B66">
          <w:rPr>
            <w:rFonts w:ascii="Times Roman" w:hAnsi="Times Roman" w:cs="Times Roman"/>
            <w:noProof/>
            <w:color w:val="000000"/>
            <w:sz w:val="26"/>
            <w:szCs w:val="26"/>
          </w:rPr>
          <w:drawing>
            <wp:inline distT="0" distB="0" distL="0" distR="0" wp14:anchorId="52D0508A" wp14:editId="2DA64421">
              <wp:extent cx="5486400" cy="4390977"/>
              <wp:effectExtent l="0" t="0" r="0" b="381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390977"/>
                      </a:xfrm>
                      <a:prstGeom prst="rect">
                        <a:avLst/>
                      </a:prstGeom>
                      <a:noFill/>
                      <a:ln>
                        <a:noFill/>
                      </a:ln>
                    </pic:spPr>
                  </pic:pic>
                </a:graphicData>
              </a:graphic>
            </wp:inline>
          </w:drawing>
        </w:r>
      </w:del>
      <w:ins w:id="152" w:author="Eva Dusek Jennings" w:date="2022-02-18T13:50:00Z">
        <w:r w:rsidR="00774B66" w:rsidRPr="00774B66">
          <w:t xml:space="preserve"> </w:t>
        </w:r>
        <w:r w:rsidR="00774B66">
          <w:rPr>
            <w:rFonts w:ascii="Times Roman" w:hAnsi="Times Roman" w:cs="Times Roman"/>
            <w:noProof/>
            <w:color w:val="000000"/>
            <w:sz w:val="26"/>
            <w:szCs w:val="26"/>
          </w:rPr>
          <w:drawing>
            <wp:inline distT="0" distB="0" distL="0" distR="0" wp14:anchorId="54C03C4F" wp14:editId="10E260FD">
              <wp:extent cx="5486400" cy="4112605"/>
              <wp:effectExtent l="0" t="0" r="0" b="254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112605"/>
                      </a:xfrm>
                      <a:prstGeom prst="rect">
                        <a:avLst/>
                      </a:prstGeom>
                      <a:noFill/>
                      <a:ln>
                        <a:noFill/>
                      </a:ln>
                    </pic:spPr>
                  </pic:pic>
                </a:graphicData>
              </a:graphic>
            </wp:inline>
          </w:drawing>
        </w:r>
      </w:ins>
    </w:p>
    <w:p w14:paraId="4A2C1390" w14:textId="64E7F822" w:rsidR="00861C02" w:rsidRPr="00D03419" w:rsidRDefault="00861C02" w:rsidP="00861C02">
      <w:pPr>
        <w:widowControl w:val="0"/>
        <w:autoSpaceDE w:val="0"/>
        <w:autoSpaceDN w:val="0"/>
        <w:adjustRightInd w:val="0"/>
        <w:spacing w:after="240" w:line="300" w:lineRule="atLeast"/>
        <w:rPr>
          <w:rFonts w:cs="Times Roman"/>
          <w:color w:val="000000"/>
          <w:sz w:val="26"/>
          <w:szCs w:val="26"/>
        </w:rPr>
      </w:pPr>
      <w:r w:rsidRPr="00207807">
        <w:rPr>
          <w:rFonts w:ascii="Times Roman" w:hAnsi="Times Roman" w:cs="Times Roman"/>
          <w:b/>
          <w:color w:val="000000"/>
          <w:sz w:val="26"/>
          <w:szCs w:val="26"/>
        </w:rPr>
        <w:t>Figure 4.</w:t>
      </w:r>
      <w:r w:rsidR="00F232D4">
        <w:rPr>
          <w:rFonts w:ascii="Times Roman" w:hAnsi="Times Roman" w:cs="Times Roman"/>
          <w:b/>
          <w:color w:val="000000"/>
          <w:sz w:val="26"/>
          <w:szCs w:val="26"/>
        </w:rPr>
        <w:t>21</w:t>
      </w:r>
      <w:r w:rsidRPr="00207807">
        <w:rPr>
          <w:rFonts w:ascii="Times Roman" w:hAnsi="Times Roman" w:cs="Times Roman"/>
          <w:b/>
          <w:color w:val="000000"/>
          <w:sz w:val="26"/>
          <w:szCs w:val="26"/>
        </w:rPr>
        <w:t xml:space="preserve"> </w:t>
      </w:r>
      <w:r w:rsidRPr="00D03419">
        <w:rPr>
          <w:rFonts w:cs="Times Roman"/>
          <w:color w:val="000000"/>
          <w:sz w:val="26"/>
          <w:szCs w:val="26"/>
        </w:rPr>
        <w:t xml:space="preserve">Strong predictors for </w:t>
      </w:r>
      <w:r w:rsidR="00F232D4">
        <w:rPr>
          <w:rFonts w:cs="Times Roman"/>
          <w:color w:val="000000"/>
          <w:sz w:val="26"/>
          <w:szCs w:val="26"/>
        </w:rPr>
        <w:t>total zinc</w:t>
      </w:r>
      <w:r w:rsidRPr="00D03419">
        <w:rPr>
          <w:rFonts w:cs="Times Roman"/>
          <w:color w:val="000000"/>
          <w:sz w:val="26"/>
          <w:szCs w:val="26"/>
        </w:rPr>
        <w:t xml:space="preserve">, showing linear model fit (blue </w:t>
      </w:r>
      <w:proofErr w:type="gramStart"/>
      <w:r w:rsidRPr="00D03419">
        <w:rPr>
          <w:rFonts w:cs="Times Roman"/>
          <w:color w:val="000000"/>
          <w:sz w:val="26"/>
          <w:szCs w:val="26"/>
        </w:rPr>
        <w:t>line</w:t>
      </w:r>
      <w:proofErr w:type="gramEnd"/>
      <w:r w:rsidRPr="00D03419">
        <w:rPr>
          <w:rFonts w:cs="Times Roman"/>
          <w:color w:val="000000"/>
          <w:sz w:val="26"/>
          <w:szCs w:val="26"/>
        </w:rPr>
        <w:t xml:space="preserve">) for the relationship between </w:t>
      </w:r>
      <w:proofErr w:type="spellStart"/>
      <w:r w:rsidRPr="00D03419">
        <w:rPr>
          <w:rFonts w:cs="Times Roman"/>
          <w:i/>
          <w:color w:val="000000"/>
          <w:sz w:val="26"/>
          <w:szCs w:val="26"/>
        </w:rPr>
        <w:t>ln</w:t>
      </w:r>
      <w:proofErr w:type="spellEnd"/>
      <w:r w:rsidRPr="00D03419">
        <w:rPr>
          <w:rFonts w:cs="Times Roman"/>
          <w:color w:val="000000"/>
          <w:sz w:val="26"/>
          <w:szCs w:val="26"/>
        </w:rPr>
        <w:t xml:space="preserve">-transformed </w:t>
      </w:r>
      <w:r w:rsidR="00F232D4">
        <w:rPr>
          <w:rFonts w:cs="Times Roman"/>
          <w:color w:val="000000"/>
          <w:sz w:val="26"/>
          <w:szCs w:val="26"/>
        </w:rPr>
        <w:t>total zinc</w:t>
      </w:r>
      <w:r w:rsidRPr="00D03419">
        <w:rPr>
          <w:rFonts w:cs="Times Roman"/>
          <w:color w:val="000000"/>
          <w:sz w:val="26"/>
          <w:szCs w:val="26"/>
        </w:rPr>
        <w:t xml:space="preserve"> concentration and each predictor in turn.</w:t>
      </w:r>
      <w:r w:rsidR="00F232D4">
        <w:rPr>
          <w:rFonts w:cs="Times Roman"/>
          <w:color w:val="000000"/>
          <w:sz w:val="26"/>
          <w:szCs w:val="26"/>
        </w:rPr>
        <w:t xml:space="preserve"> </w:t>
      </w:r>
    </w:p>
    <w:p w14:paraId="17F76916" w14:textId="77777777" w:rsidR="00861C02" w:rsidRDefault="00861C02" w:rsidP="00861C02">
      <w:pPr>
        <w:widowControl w:val="0"/>
        <w:autoSpaceDE w:val="0"/>
        <w:autoSpaceDN w:val="0"/>
        <w:adjustRightInd w:val="0"/>
        <w:spacing w:after="240" w:line="300" w:lineRule="atLeast"/>
        <w:rPr>
          <w:rFonts w:cs="Times Roman"/>
          <w:color w:val="000000"/>
          <w:sz w:val="26"/>
          <w:szCs w:val="26"/>
        </w:rPr>
      </w:pPr>
    </w:p>
    <w:p w14:paraId="09872871" w14:textId="00CD74B0" w:rsidR="00861C02" w:rsidRPr="00D03419" w:rsidRDefault="00861C02" w:rsidP="00861C02">
      <w:pPr>
        <w:widowControl w:val="0"/>
        <w:autoSpaceDE w:val="0"/>
        <w:autoSpaceDN w:val="0"/>
        <w:adjustRightInd w:val="0"/>
        <w:spacing w:after="240" w:line="300" w:lineRule="atLeast"/>
        <w:rPr>
          <w:rFonts w:cs="Times Roman"/>
          <w:color w:val="000000"/>
          <w:sz w:val="26"/>
          <w:szCs w:val="26"/>
        </w:rPr>
      </w:pPr>
      <w:r w:rsidRPr="00D03419">
        <w:rPr>
          <w:rFonts w:cs="Times Roman"/>
          <w:color w:val="000000"/>
          <w:sz w:val="26"/>
          <w:szCs w:val="26"/>
        </w:rPr>
        <w:t xml:space="preserve">The precipitation predictor used for </w:t>
      </w:r>
      <w:r w:rsidR="00F232D4">
        <w:rPr>
          <w:rFonts w:cs="Times Roman"/>
          <w:color w:val="000000"/>
          <w:sz w:val="26"/>
          <w:szCs w:val="26"/>
        </w:rPr>
        <w:t>total zinc</w:t>
      </w:r>
      <w:r>
        <w:rPr>
          <w:rFonts w:cs="Times Roman"/>
          <w:color w:val="000000"/>
          <w:sz w:val="26"/>
          <w:szCs w:val="26"/>
        </w:rPr>
        <w:t xml:space="preserve"> was </w:t>
      </w:r>
      <w:r w:rsidR="00FB1EDB">
        <w:rPr>
          <w:rFonts w:cs="Times Roman"/>
          <w:color w:val="000000"/>
          <w:sz w:val="26"/>
          <w:szCs w:val="26"/>
        </w:rPr>
        <w:t>14</w:t>
      </w:r>
      <w:r w:rsidRPr="00D03419">
        <w:rPr>
          <w:rFonts w:cs="Times Roman"/>
          <w:color w:val="000000"/>
          <w:sz w:val="26"/>
          <w:szCs w:val="26"/>
        </w:rPr>
        <w:t xml:space="preserve">-day cumulative precipitation.  In addition, evidence of higher </w:t>
      </w:r>
      <w:r w:rsidR="00671DF8">
        <w:rPr>
          <w:rFonts w:cs="Times Roman"/>
          <w:color w:val="000000"/>
          <w:sz w:val="26"/>
          <w:szCs w:val="26"/>
        </w:rPr>
        <w:t>total zinc</w:t>
      </w:r>
      <w:r w:rsidRPr="00D03419">
        <w:rPr>
          <w:rFonts w:cs="Times Roman"/>
          <w:color w:val="000000"/>
          <w:sz w:val="26"/>
          <w:szCs w:val="26"/>
        </w:rPr>
        <w:t xml:space="preserve"> concentrations during su</w:t>
      </w:r>
      <w:r w:rsidR="00AA0519">
        <w:rPr>
          <w:rFonts w:cs="Times Roman"/>
          <w:color w:val="000000"/>
          <w:sz w:val="26"/>
          <w:szCs w:val="26"/>
        </w:rPr>
        <w:t xml:space="preserve">mmer </w:t>
      </w:r>
      <w:r w:rsidR="00AA0519" w:rsidRPr="00AA0519">
        <w:rPr>
          <w:rFonts w:cs="Times Roman"/>
          <w:color w:val="FF0000"/>
          <w:sz w:val="26"/>
          <w:szCs w:val="26"/>
        </w:rPr>
        <w:t>le</w:t>
      </w:r>
      <w:r w:rsidRPr="00AA0519">
        <w:rPr>
          <w:rFonts w:cs="Times Roman"/>
          <w:color w:val="FF0000"/>
          <w:sz w:val="26"/>
          <w:szCs w:val="26"/>
        </w:rPr>
        <w:t>d</w:t>
      </w:r>
      <w:r w:rsidRPr="00D03419">
        <w:rPr>
          <w:rFonts w:cs="Times Roman"/>
          <w:color w:val="000000"/>
          <w:sz w:val="26"/>
          <w:szCs w:val="26"/>
        </w:rPr>
        <w:t xml:space="preserve"> us to add </w:t>
      </w:r>
      <w:r w:rsidRPr="00D03419">
        <w:rPr>
          <w:rFonts w:cs="Times Roman"/>
          <w:i/>
          <w:color w:val="000000"/>
          <w:sz w:val="26"/>
          <w:szCs w:val="26"/>
        </w:rPr>
        <w:t>summer</w:t>
      </w:r>
      <w:r w:rsidRPr="00D03419">
        <w:rPr>
          <w:rFonts w:cs="Times Roman"/>
          <w:color w:val="000000"/>
          <w:sz w:val="26"/>
          <w:szCs w:val="26"/>
        </w:rPr>
        <w:t xml:space="preserve"> as a categorical predictor to the </w:t>
      </w:r>
      <w:r w:rsidR="00671DF8">
        <w:rPr>
          <w:rFonts w:cs="Times Roman"/>
          <w:color w:val="000000"/>
          <w:sz w:val="26"/>
          <w:szCs w:val="26"/>
        </w:rPr>
        <w:t>total zinc</w:t>
      </w:r>
      <w:r>
        <w:rPr>
          <w:rFonts w:cs="Times Roman"/>
          <w:color w:val="000000"/>
          <w:sz w:val="26"/>
          <w:szCs w:val="26"/>
        </w:rPr>
        <w:t xml:space="preserve"> </w:t>
      </w:r>
      <w:r w:rsidRPr="00D03419">
        <w:rPr>
          <w:rFonts w:cs="Times Roman"/>
          <w:color w:val="000000"/>
          <w:sz w:val="26"/>
          <w:szCs w:val="26"/>
        </w:rPr>
        <w:t xml:space="preserve">model (where </w:t>
      </w:r>
      <w:r w:rsidRPr="00D03419">
        <w:rPr>
          <w:rFonts w:cs="Times Roman"/>
          <w:i/>
          <w:color w:val="000000"/>
          <w:sz w:val="26"/>
          <w:szCs w:val="26"/>
        </w:rPr>
        <w:t>summer</w:t>
      </w:r>
      <w:r w:rsidRPr="00D03419">
        <w:rPr>
          <w:rFonts w:cs="Times Roman"/>
          <w:color w:val="000000"/>
          <w:sz w:val="26"/>
          <w:szCs w:val="26"/>
        </w:rPr>
        <w:t xml:space="preserve"> = 1 during July, August, September, and </w:t>
      </w:r>
      <w:r w:rsidRPr="00D03419">
        <w:rPr>
          <w:rFonts w:cs="Times Roman"/>
          <w:i/>
          <w:color w:val="000000"/>
          <w:sz w:val="26"/>
          <w:szCs w:val="26"/>
        </w:rPr>
        <w:t>summer</w:t>
      </w:r>
      <w:r w:rsidRPr="00D03419">
        <w:rPr>
          <w:rFonts w:cs="Times Roman"/>
          <w:color w:val="000000"/>
          <w:sz w:val="26"/>
          <w:szCs w:val="26"/>
        </w:rPr>
        <w:t xml:space="preserve"> = 0 for all other months).  </w:t>
      </w:r>
    </w:p>
    <w:p w14:paraId="21273A6A" w14:textId="7BCCE258" w:rsidR="00861C02" w:rsidRPr="00D03419" w:rsidRDefault="00861C02" w:rsidP="00861C02">
      <w:pPr>
        <w:widowControl w:val="0"/>
        <w:autoSpaceDE w:val="0"/>
        <w:autoSpaceDN w:val="0"/>
        <w:adjustRightInd w:val="0"/>
        <w:spacing w:after="240" w:line="300" w:lineRule="atLeast"/>
        <w:rPr>
          <w:rFonts w:cs="Times Roman"/>
          <w:color w:val="000000"/>
          <w:sz w:val="26"/>
          <w:szCs w:val="26"/>
        </w:rPr>
      </w:pPr>
      <w:r w:rsidRPr="00D03419">
        <w:rPr>
          <w:rFonts w:cs="Times Roman"/>
          <w:color w:val="000000"/>
          <w:sz w:val="26"/>
          <w:szCs w:val="26"/>
        </w:rPr>
        <w:t xml:space="preserve">Residuals plotted against fitted values showed </w:t>
      </w:r>
      <w:r w:rsidR="00011E8D">
        <w:rPr>
          <w:rFonts w:cs="Times Roman"/>
          <w:color w:val="000000"/>
          <w:sz w:val="26"/>
          <w:szCs w:val="26"/>
        </w:rPr>
        <w:t xml:space="preserve">a pattern, indicating a chance of </w:t>
      </w:r>
      <w:r w:rsidRPr="00D03419">
        <w:rPr>
          <w:rFonts w:cs="Times Roman"/>
          <w:color w:val="000000"/>
          <w:sz w:val="26"/>
          <w:szCs w:val="26"/>
        </w:rPr>
        <w:t>slight heterogeneity (Fig 4.</w:t>
      </w:r>
      <w:r w:rsidR="00011E8D">
        <w:rPr>
          <w:rFonts w:cs="Times Roman"/>
          <w:color w:val="000000"/>
          <w:sz w:val="26"/>
          <w:szCs w:val="26"/>
        </w:rPr>
        <w:t>22</w:t>
      </w:r>
      <w:r>
        <w:rPr>
          <w:rFonts w:cs="Times Roman"/>
          <w:color w:val="000000"/>
          <w:sz w:val="26"/>
          <w:szCs w:val="26"/>
        </w:rPr>
        <w:t>, left plot</w:t>
      </w:r>
      <w:r w:rsidRPr="00D03419">
        <w:rPr>
          <w:rFonts w:cs="Times Roman"/>
          <w:color w:val="000000"/>
          <w:sz w:val="26"/>
          <w:szCs w:val="26"/>
        </w:rPr>
        <w:t xml:space="preserve">).  Of the variance structures tested, the best fit </w:t>
      </w:r>
      <w:r>
        <w:rPr>
          <w:rFonts w:cs="Times Roman"/>
          <w:color w:val="000000"/>
          <w:sz w:val="26"/>
          <w:szCs w:val="26"/>
        </w:rPr>
        <w:t>allows</w:t>
      </w:r>
      <w:r w:rsidRPr="00D03419">
        <w:rPr>
          <w:rFonts w:cs="Times Roman"/>
          <w:color w:val="000000"/>
          <w:sz w:val="26"/>
          <w:szCs w:val="26"/>
        </w:rPr>
        <w:t xml:space="preserve"> residual variation </w:t>
      </w:r>
      <w:r>
        <w:rPr>
          <w:rFonts w:cs="Times Roman"/>
          <w:color w:val="000000"/>
          <w:sz w:val="26"/>
          <w:szCs w:val="26"/>
        </w:rPr>
        <w:t>to differ</w:t>
      </w:r>
      <w:r w:rsidRPr="00D03419">
        <w:rPr>
          <w:rFonts w:cs="Times Roman"/>
          <w:color w:val="000000"/>
          <w:sz w:val="26"/>
          <w:szCs w:val="26"/>
        </w:rPr>
        <w:t xml:space="preserve"> by agency </w:t>
      </w:r>
      <w:r w:rsidRPr="00D03419">
        <w:rPr>
          <w:rFonts w:cs="Times Roman"/>
          <w:i/>
          <w:color w:val="000000"/>
          <w:sz w:val="26"/>
          <w:szCs w:val="26"/>
        </w:rPr>
        <w:t>j</w:t>
      </w:r>
      <w:r w:rsidRPr="00D03419">
        <w:rPr>
          <w:rFonts w:cs="Times Roman"/>
          <w:color w:val="000000"/>
          <w:sz w:val="26"/>
          <w:szCs w:val="26"/>
        </w:rPr>
        <w:t xml:space="preserve">.  </w:t>
      </w:r>
    </w:p>
    <w:p w14:paraId="78F8B34B" w14:textId="77777777" w:rsidR="00861C02" w:rsidRPr="00A138C8" w:rsidRDefault="00861C02" w:rsidP="00861C02">
      <w:pPr>
        <w:widowControl w:val="0"/>
        <w:autoSpaceDE w:val="0"/>
        <w:autoSpaceDN w:val="0"/>
        <w:adjustRightInd w:val="0"/>
        <w:spacing w:after="240" w:line="300" w:lineRule="atLeast"/>
        <w:ind w:left="720" w:firstLine="720"/>
        <w:rPr>
          <w:rFonts w:cs="Times Roman"/>
          <w:color w:val="000000"/>
          <w:sz w:val="28"/>
          <w:szCs w:val="28"/>
        </w:rPr>
      </w:pPr>
      <w:proofErr w:type="spellStart"/>
      <w:proofErr w:type="gramStart"/>
      <w:r w:rsidRPr="00A138C8">
        <w:rPr>
          <w:rFonts w:cs="Times Roman"/>
          <w:color w:val="000000"/>
          <w:sz w:val="28"/>
          <w:szCs w:val="28"/>
        </w:rPr>
        <w:t>var</w:t>
      </w:r>
      <w:proofErr w:type="spellEnd"/>
      <w:proofErr w:type="gramEnd"/>
      <w:r w:rsidRPr="00A138C8">
        <w:rPr>
          <w:rFonts w:cs="Times Roman"/>
          <w:color w:val="000000"/>
          <w:sz w:val="28"/>
          <w:szCs w:val="28"/>
        </w:rPr>
        <w:t>(</w:t>
      </w:r>
      <w:proofErr w:type="spellStart"/>
      <w:r w:rsidRPr="00A138C8">
        <w:rPr>
          <w:rFonts w:cs="Times Roman"/>
          <w:i/>
          <w:iCs/>
          <w:color w:val="000000"/>
          <w:sz w:val="28"/>
          <w:szCs w:val="28"/>
        </w:rPr>
        <w:t>ε</w:t>
      </w:r>
      <w:r>
        <w:rPr>
          <w:rFonts w:cs="Times Roman"/>
          <w:i/>
          <w:iCs/>
          <w:color w:val="000000"/>
          <w:sz w:val="28"/>
          <w:szCs w:val="28"/>
          <w:vertAlign w:val="subscript"/>
        </w:rPr>
        <w:t>j</w:t>
      </w:r>
      <w:proofErr w:type="spellEnd"/>
      <w:r w:rsidRPr="00A138C8">
        <w:rPr>
          <w:rFonts w:cs="Times Roman"/>
          <w:color w:val="000000"/>
          <w:sz w:val="28"/>
          <w:szCs w:val="28"/>
        </w:rPr>
        <w:t xml:space="preserve">) = </w:t>
      </w:r>
      <w:r w:rsidRPr="00A138C8">
        <w:rPr>
          <w:rFonts w:cs="Times Roman"/>
          <w:color w:val="000000"/>
          <w:sz w:val="28"/>
          <w:szCs w:val="28"/>
          <w:lang w:val="mr-IN"/>
        </w:rPr>
        <w:t>σ</w:t>
      </w:r>
      <w:r w:rsidRPr="00A138C8">
        <w:rPr>
          <w:rFonts w:cs="Times Roman"/>
          <w:color w:val="000000"/>
          <w:sz w:val="28"/>
          <w:szCs w:val="28"/>
          <w:vertAlign w:val="superscript"/>
        </w:rPr>
        <w:t>2</w:t>
      </w:r>
      <w:r w:rsidRPr="00A138C8">
        <w:rPr>
          <w:rFonts w:cs="Times Roman"/>
          <w:color w:val="000000"/>
          <w:sz w:val="28"/>
          <w:szCs w:val="28"/>
          <w:vertAlign w:val="subscript"/>
        </w:rPr>
        <w:t>j</w:t>
      </w:r>
    </w:p>
    <w:p w14:paraId="78034CB0" w14:textId="7553529F" w:rsidR="00861C02" w:rsidRDefault="00011E8D" w:rsidP="00861C02">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noProof/>
          <w:color w:val="000000"/>
          <w:sz w:val="26"/>
          <w:szCs w:val="26"/>
        </w:rPr>
        <w:drawing>
          <wp:inline distT="0" distB="0" distL="0" distR="0" wp14:anchorId="6106664D" wp14:editId="3D0B70EC">
            <wp:extent cx="5485667" cy="2316480"/>
            <wp:effectExtent l="0" t="0" r="127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b="47237"/>
                    <a:stretch/>
                  </pic:blipFill>
                  <pic:spPr bwMode="auto">
                    <a:xfrm>
                      <a:off x="0" y="0"/>
                      <a:ext cx="5486400" cy="2316790"/>
                    </a:xfrm>
                    <a:prstGeom prst="rect">
                      <a:avLst/>
                    </a:prstGeom>
                    <a:noFill/>
                    <a:ln>
                      <a:noFill/>
                    </a:ln>
                    <a:extLst>
                      <a:ext uri="{53640926-AAD7-44d8-BBD7-CCE9431645EC}">
                        <a14:shadowObscured xmlns:a14="http://schemas.microsoft.com/office/drawing/2010/main"/>
                      </a:ext>
                    </a:extLst>
                  </pic:spPr>
                </pic:pic>
              </a:graphicData>
            </a:graphic>
          </wp:inline>
        </w:drawing>
      </w:r>
    </w:p>
    <w:p w14:paraId="31A1F34D" w14:textId="0D942666" w:rsidR="00861C02" w:rsidRDefault="00861C02" w:rsidP="00861C02">
      <w:pPr>
        <w:widowControl w:val="0"/>
        <w:autoSpaceDE w:val="0"/>
        <w:autoSpaceDN w:val="0"/>
        <w:adjustRightInd w:val="0"/>
        <w:spacing w:after="240" w:line="300" w:lineRule="atLeast"/>
        <w:rPr>
          <w:rFonts w:ascii="Times Roman" w:hAnsi="Times Roman" w:cs="Times Roman"/>
          <w:color w:val="000000"/>
          <w:sz w:val="26"/>
          <w:szCs w:val="26"/>
        </w:rPr>
      </w:pPr>
      <w:r w:rsidRPr="00F754C1">
        <w:rPr>
          <w:rFonts w:ascii="Times Roman" w:hAnsi="Times Roman" w:cs="Times Roman"/>
          <w:b/>
          <w:color w:val="000000"/>
          <w:sz w:val="26"/>
          <w:szCs w:val="26"/>
        </w:rPr>
        <w:t xml:space="preserve">Figure </w:t>
      </w:r>
      <w:proofErr w:type="gramStart"/>
      <w:r w:rsidRPr="00F754C1">
        <w:rPr>
          <w:rFonts w:ascii="Times Roman" w:hAnsi="Times Roman" w:cs="Times Roman"/>
          <w:b/>
          <w:color w:val="000000"/>
          <w:sz w:val="26"/>
          <w:szCs w:val="26"/>
        </w:rPr>
        <w:t>4.</w:t>
      </w:r>
      <w:r w:rsidR="00011E8D">
        <w:rPr>
          <w:rFonts w:ascii="Times Roman" w:hAnsi="Times Roman" w:cs="Times Roman"/>
          <w:b/>
          <w:color w:val="000000"/>
          <w:sz w:val="26"/>
          <w:szCs w:val="26"/>
        </w:rPr>
        <w:t>22</w:t>
      </w:r>
      <w:r>
        <w:rPr>
          <w:rFonts w:ascii="Times Roman" w:hAnsi="Times Roman" w:cs="Times Roman"/>
          <w:color w:val="000000"/>
          <w:sz w:val="26"/>
          <w:szCs w:val="26"/>
        </w:rPr>
        <w:t xml:space="preserve">  Normalized</w:t>
      </w:r>
      <w:proofErr w:type="gramEnd"/>
      <w:r>
        <w:rPr>
          <w:rFonts w:ascii="Times Roman" w:hAnsi="Times Roman" w:cs="Times Roman"/>
          <w:color w:val="000000"/>
          <w:sz w:val="26"/>
          <w:szCs w:val="26"/>
        </w:rPr>
        <w:t xml:space="preserve"> residuals from beyond-optimal model, with no variance structure (left), and with the best fit variance structure (right).</w:t>
      </w:r>
    </w:p>
    <w:p w14:paraId="2CFF9216" w14:textId="6BCD32ED" w:rsidR="00861C02" w:rsidRPr="00710338" w:rsidRDefault="00861C02" w:rsidP="00861C02">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 xml:space="preserve">The best model </w:t>
      </w:r>
      <w:r>
        <w:rPr>
          <w:rFonts w:cs="Times Roman"/>
          <w:color w:val="000000"/>
          <w:sz w:val="26"/>
          <w:szCs w:val="26"/>
        </w:rPr>
        <w:t xml:space="preserve">for </w:t>
      </w:r>
      <w:r w:rsidR="00011E8D">
        <w:rPr>
          <w:rFonts w:cs="Times Roman"/>
          <w:color w:val="000000"/>
          <w:sz w:val="26"/>
          <w:szCs w:val="26"/>
        </w:rPr>
        <w:t>total zinc</w:t>
      </w:r>
      <w:r w:rsidRPr="00710338">
        <w:rPr>
          <w:rFonts w:cs="Times Roman"/>
          <w:color w:val="000000"/>
          <w:sz w:val="26"/>
          <w:szCs w:val="26"/>
        </w:rPr>
        <w:t xml:space="preserve"> is a random-intercept model, where the intercept of the linear model is allowed to shift up or down according to agency.  No signs of temporal or spatial auto-correlation were detected in auto-correlation plots or </w:t>
      </w:r>
      <w:proofErr w:type="spellStart"/>
      <w:r w:rsidRPr="00710338">
        <w:rPr>
          <w:rFonts w:cs="Times Roman"/>
          <w:color w:val="000000"/>
          <w:sz w:val="26"/>
          <w:szCs w:val="26"/>
        </w:rPr>
        <w:t>variograms</w:t>
      </w:r>
      <w:proofErr w:type="spellEnd"/>
      <w:r w:rsidRPr="00710338">
        <w:rPr>
          <w:rFonts w:cs="Times Roman"/>
          <w:color w:val="000000"/>
          <w:sz w:val="26"/>
          <w:szCs w:val="26"/>
        </w:rPr>
        <w:t>.</w:t>
      </w:r>
    </w:p>
    <w:p w14:paraId="639429E9" w14:textId="1BFDF843" w:rsidR="00861C02" w:rsidRPr="00710338" w:rsidRDefault="00861C02" w:rsidP="00861C02">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With the variance structure and random components set, t</w:t>
      </w:r>
      <w:r w:rsidR="00011E8D">
        <w:rPr>
          <w:rFonts w:cs="Times Roman"/>
          <w:color w:val="000000"/>
          <w:sz w:val="26"/>
          <w:szCs w:val="26"/>
        </w:rPr>
        <w:t>hree</w:t>
      </w:r>
      <w:r w:rsidRPr="00710338">
        <w:rPr>
          <w:rFonts w:cs="Times Roman"/>
          <w:color w:val="000000"/>
          <w:sz w:val="26"/>
          <w:szCs w:val="26"/>
        </w:rPr>
        <w:t xml:space="preserve"> possible models emerged to capture the fixed effects:</w:t>
      </w:r>
    </w:p>
    <w:p w14:paraId="4618BA44" w14:textId="1493E938" w:rsidR="00861C02" w:rsidRPr="00710338" w:rsidRDefault="00861C02" w:rsidP="00861C02">
      <w:pPr>
        <w:widowControl w:val="0"/>
        <w:autoSpaceDE w:val="0"/>
        <w:autoSpaceDN w:val="0"/>
        <w:adjustRightInd w:val="0"/>
        <w:spacing w:after="240" w:line="300" w:lineRule="atLeast"/>
        <w:rPr>
          <w:rFonts w:cs="Times Roman"/>
          <w:color w:val="000000"/>
          <w:sz w:val="26"/>
          <w:szCs w:val="26"/>
        </w:rPr>
      </w:pPr>
      <w:proofErr w:type="spellStart"/>
      <w:proofErr w:type="gramStart"/>
      <w:r w:rsidRPr="00710338">
        <w:rPr>
          <w:rFonts w:cs="Times Roman"/>
          <w:i/>
          <w:color w:val="000000"/>
          <w:sz w:val="26"/>
          <w:szCs w:val="26"/>
        </w:rPr>
        <w:t>ln</w:t>
      </w:r>
      <w:proofErr w:type="spellEnd"/>
      <w:proofErr w:type="gramEnd"/>
      <w:r w:rsidRPr="00710338">
        <w:rPr>
          <w:rFonts w:cs="Times Roman"/>
          <w:color w:val="000000"/>
          <w:sz w:val="26"/>
          <w:szCs w:val="26"/>
        </w:rPr>
        <w:t>(</w:t>
      </w:r>
      <w:r w:rsidR="00011E8D">
        <w:rPr>
          <w:rFonts w:cs="Times Roman"/>
          <w:color w:val="000000"/>
          <w:sz w:val="26"/>
          <w:szCs w:val="26"/>
        </w:rPr>
        <w:t>total zinc</w:t>
      </w:r>
      <w:r>
        <w:rPr>
          <w:rFonts w:cs="Times Roman"/>
          <w:color w:val="000000"/>
          <w:sz w:val="26"/>
          <w:szCs w:val="26"/>
        </w:rPr>
        <w:t xml:space="preserve">) ~ rain </w:t>
      </w:r>
      <w:r w:rsidRPr="00710338">
        <w:rPr>
          <w:rFonts w:cs="Times Roman"/>
          <w:color w:val="000000"/>
          <w:sz w:val="26"/>
          <w:szCs w:val="26"/>
        </w:rPr>
        <w:t xml:space="preserve">+ </w:t>
      </w:r>
      <w:r>
        <w:rPr>
          <w:rFonts w:cs="Times Roman"/>
          <w:color w:val="000000"/>
          <w:sz w:val="26"/>
          <w:szCs w:val="26"/>
        </w:rPr>
        <w:t xml:space="preserve">summer + </w:t>
      </w:r>
      <w:proofErr w:type="spellStart"/>
      <w:ins w:id="153" w:author="Eva Dusek Jennings" w:date="2022-02-18T13:50:00Z">
        <w:r w:rsidR="00AE02C3">
          <w:rPr>
            <w:rFonts w:cs="Times Roman"/>
            <w:color w:val="000000"/>
            <w:sz w:val="26"/>
            <w:szCs w:val="26"/>
          </w:rPr>
          <w:t>sqrt_</w:t>
        </w:r>
      </w:ins>
      <w:r w:rsidR="00011E8D">
        <w:rPr>
          <w:rFonts w:cs="Times Roman"/>
          <w:color w:val="000000"/>
          <w:sz w:val="26"/>
          <w:szCs w:val="26"/>
        </w:rPr>
        <w:t>traffic</w:t>
      </w:r>
      <w:proofErr w:type="spellEnd"/>
      <w:r w:rsidR="00011E8D">
        <w:rPr>
          <w:rFonts w:cs="Times Roman"/>
          <w:color w:val="000000"/>
          <w:sz w:val="26"/>
          <w:szCs w:val="26"/>
        </w:rPr>
        <w:t xml:space="preserve"> + pm25_na + paved + rain:pm25_na</w:t>
      </w:r>
    </w:p>
    <w:p w14:paraId="58549BE8" w14:textId="0966BCD3" w:rsidR="00011E8D" w:rsidDel="00AE02C3" w:rsidRDefault="00861C02" w:rsidP="00861C02">
      <w:pPr>
        <w:widowControl w:val="0"/>
        <w:autoSpaceDE w:val="0"/>
        <w:autoSpaceDN w:val="0"/>
        <w:adjustRightInd w:val="0"/>
        <w:spacing w:after="240" w:line="300" w:lineRule="atLeast"/>
        <w:rPr>
          <w:del w:id="154" w:author="Eva Dusek Jennings" w:date="2022-02-18T13:50:00Z"/>
          <w:rFonts w:cs="Times Roman"/>
          <w:color w:val="000000"/>
          <w:sz w:val="26"/>
          <w:szCs w:val="26"/>
        </w:rPr>
      </w:pPr>
      <w:proofErr w:type="spellStart"/>
      <w:proofErr w:type="gramStart"/>
      <w:r w:rsidRPr="00E4665E">
        <w:rPr>
          <w:rFonts w:cs="Times Roman"/>
          <w:i/>
          <w:color w:val="000000"/>
          <w:sz w:val="26"/>
          <w:szCs w:val="26"/>
        </w:rPr>
        <w:t>ln</w:t>
      </w:r>
      <w:proofErr w:type="spellEnd"/>
      <w:proofErr w:type="gramEnd"/>
      <w:r w:rsidRPr="00710338">
        <w:rPr>
          <w:rFonts w:cs="Times Roman"/>
          <w:color w:val="000000"/>
          <w:sz w:val="26"/>
          <w:szCs w:val="26"/>
        </w:rPr>
        <w:t>(</w:t>
      </w:r>
      <w:r w:rsidR="00011E8D">
        <w:rPr>
          <w:rFonts w:cs="Times Roman"/>
          <w:color w:val="000000"/>
          <w:sz w:val="26"/>
          <w:szCs w:val="26"/>
        </w:rPr>
        <w:t>total zinc</w:t>
      </w:r>
      <w:r>
        <w:rPr>
          <w:rFonts w:cs="Times Roman"/>
          <w:color w:val="000000"/>
          <w:sz w:val="26"/>
          <w:szCs w:val="26"/>
        </w:rPr>
        <w:t>)</w:t>
      </w:r>
      <w:r w:rsidRPr="00710338">
        <w:rPr>
          <w:rFonts w:cs="Times Roman"/>
          <w:color w:val="000000"/>
          <w:sz w:val="26"/>
          <w:szCs w:val="26"/>
        </w:rPr>
        <w:t xml:space="preserve"> ~ rain + </w:t>
      </w:r>
      <w:r>
        <w:rPr>
          <w:rFonts w:cs="Times Roman"/>
          <w:color w:val="000000"/>
          <w:sz w:val="26"/>
          <w:szCs w:val="26"/>
        </w:rPr>
        <w:t xml:space="preserve">summer + </w:t>
      </w:r>
      <w:proofErr w:type="spellStart"/>
      <w:ins w:id="155" w:author="Eva Dusek Jennings" w:date="2022-02-18T13:50:00Z">
        <w:r w:rsidR="00AE02C3">
          <w:rPr>
            <w:rFonts w:cs="Times Roman"/>
            <w:color w:val="000000"/>
            <w:sz w:val="26"/>
            <w:szCs w:val="26"/>
          </w:rPr>
          <w:t>sqrt_</w:t>
        </w:r>
      </w:ins>
      <w:r w:rsidR="00011E8D">
        <w:rPr>
          <w:rFonts w:cs="Times Roman"/>
          <w:color w:val="000000"/>
          <w:sz w:val="26"/>
          <w:szCs w:val="26"/>
        </w:rPr>
        <w:t>traffic</w:t>
      </w:r>
      <w:proofErr w:type="spellEnd"/>
      <w:r>
        <w:rPr>
          <w:rFonts w:cs="Times Roman"/>
          <w:color w:val="000000"/>
          <w:sz w:val="26"/>
          <w:szCs w:val="26"/>
        </w:rPr>
        <w:t xml:space="preserve"> + </w:t>
      </w:r>
      <w:r w:rsidR="00011E8D">
        <w:rPr>
          <w:rFonts w:cs="Times Roman"/>
          <w:color w:val="000000"/>
          <w:sz w:val="26"/>
          <w:szCs w:val="26"/>
        </w:rPr>
        <w:t>pm25_na + greenery + rain:pm25_na</w:t>
      </w:r>
    </w:p>
    <w:p w14:paraId="056070E6" w14:textId="77777777" w:rsidR="00011E8D" w:rsidRDefault="00011E8D" w:rsidP="00861C02">
      <w:pPr>
        <w:widowControl w:val="0"/>
        <w:autoSpaceDE w:val="0"/>
        <w:autoSpaceDN w:val="0"/>
        <w:adjustRightInd w:val="0"/>
        <w:spacing w:after="240" w:line="300" w:lineRule="atLeast"/>
        <w:rPr>
          <w:rFonts w:cs="Times Roman"/>
          <w:color w:val="000000"/>
          <w:sz w:val="26"/>
          <w:szCs w:val="26"/>
        </w:rPr>
      </w:pPr>
    </w:p>
    <w:p w14:paraId="2F244691" w14:textId="3A5B0E48" w:rsidR="00011E8D" w:rsidRDefault="00011E8D" w:rsidP="00011E8D">
      <w:pPr>
        <w:widowControl w:val="0"/>
        <w:autoSpaceDE w:val="0"/>
        <w:autoSpaceDN w:val="0"/>
        <w:adjustRightInd w:val="0"/>
        <w:spacing w:after="240" w:line="300" w:lineRule="atLeast"/>
        <w:rPr>
          <w:rFonts w:cs="Times Roman"/>
          <w:color w:val="000000"/>
          <w:sz w:val="26"/>
          <w:szCs w:val="26"/>
        </w:rPr>
      </w:pPr>
      <w:proofErr w:type="spellStart"/>
      <w:proofErr w:type="gramStart"/>
      <w:r w:rsidRPr="00E4665E">
        <w:rPr>
          <w:rFonts w:cs="Times Roman"/>
          <w:i/>
          <w:color w:val="000000"/>
          <w:sz w:val="26"/>
          <w:szCs w:val="26"/>
        </w:rPr>
        <w:t>ln</w:t>
      </w:r>
      <w:proofErr w:type="spellEnd"/>
      <w:proofErr w:type="gramEnd"/>
      <w:r w:rsidRPr="00710338">
        <w:rPr>
          <w:rFonts w:cs="Times Roman"/>
          <w:color w:val="000000"/>
          <w:sz w:val="26"/>
          <w:szCs w:val="26"/>
        </w:rPr>
        <w:t>(</w:t>
      </w:r>
      <w:r>
        <w:rPr>
          <w:rFonts w:cs="Times Roman"/>
          <w:color w:val="000000"/>
          <w:sz w:val="26"/>
          <w:szCs w:val="26"/>
        </w:rPr>
        <w:t>total zinc)</w:t>
      </w:r>
      <w:r w:rsidRPr="00710338">
        <w:rPr>
          <w:rFonts w:cs="Times Roman"/>
          <w:color w:val="000000"/>
          <w:sz w:val="26"/>
          <w:szCs w:val="26"/>
        </w:rPr>
        <w:t xml:space="preserve"> ~ rain + </w:t>
      </w:r>
      <w:r>
        <w:rPr>
          <w:rFonts w:cs="Times Roman"/>
          <w:color w:val="000000"/>
          <w:sz w:val="26"/>
          <w:szCs w:val="26"/>
        </w:rPr>
        <w:t xml:space="preserve">summer + trees + pm25_na + </w:t>
      </w:r>
      <w:proofErr w:type="spellStart"/>
      <w:r>
        <w:rPr>
          <w:rFonts w:cs="Times Roman"/>
          <w:color w:val="000000"/>
          <w:sz w:val="26"/>
          <w:szCs w:val="26"/>
        </w:rPr>
        <w:t>intURB_IND</w:t>
      </w:r>
      <w:proofErr w:type="spellEnd"/>
      <w:r>
        <w:rPr>
          <w:rFonts w:cs="Times Roman"/>
          <w:color w:val="000000"/>
          <w:sz w:val="26"/>
          <w:szCs w:val="26"/>
        </w:rPr>
        <w:t xml:space="preserve"> + rain:pm25_na + </w:t>
      </w:r>
      <w:proofErr w:type="spellStart"/>
      <w:r>
        <w:rPr>
          <w:rFonts w:cs="Times Roman"/>
          <w:color w:val="000000"/>
          <w:sz w:val="26"/>
          <w:szCs w:val="26"/>
        </w:rPr>
        <w:t>rain:intURB_IND</w:t>
      </w:r>
      <w:proofErr w:type="spellEnd"/>
    </w:p>
    <w:p w14:paraId="7172D2BD" w14:textId="5F30AB8A" w:rsidR="00861C02" w:rsidRDefault="00861C02" w:rsidP="00C32C06">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 xml:space="preserve">The </w:t>
      </w:r>
      <w:r>
        <w:rPr>
          <w:rFonts w:cs="Times Roman"/>
          <w:color w:val="000000"/>
          <w:sz w:val="26"/>
          <w:szCs w:val="26"/>
        </w:rPr>
        <w:t>AIC score for these t</w:t>
      </w:r>
      <w:r w:rsidR="002668E8">
        <w:rPr>
          <w:rFonts w:cs="Times Roman"/>
          <w:color w:val="000000"/>
          <w:sz w:val="26"/>
          <w:szCs w:val="26"/>
        </w:rPr>
        <w:t>hree</w:t>
      </w:r>
      <w:r>
        <w:rPr>
          <w:rFonts w:cs="Times Roman"/>
          <w:color w:val="000000"/>
          <w:sz w:val="26"/>
          <w:szCs w:val="26"/>
        </w:rPr>
        <w:t xml:space="preserve"> models was close, with the </w:t>
      </w:r>
      <w:r w:rsidRPr="00710338">
        <w:rPr>
          <w:rFonts w:cs="Times Roman"/>
          <w:color w:val="000000"/>
          <w:sz w:val="26"/>
          <w:szCs w:val="26"/>
        </w:rPr>
        <w:t xml:space="preserve">first model’s AIC score </w:t>
      </w:r>
      <w:r>
        <w:rPr>
          <w:rFonts w:cs="Times Roman"/>
          <w:color w:val="000000"/>
          <w:sz w:val="26"/>
          <w:szCs w:val="26"/>
        </w:rPr>
        <w:t xml:space="preserve">lower than that of the second </w:t>
      </w:r>
      <w:r w:rsidR="002668E8">
        <w:rPr>
          <w:rFonts w:cs="Times Roman"/>
          <w:color w:val="000000"/>
          <w:sz w:val="26"/>
          <w:szCs w:val="26"/>
        </w:rPr>
        <w:t xml:space="preserve">or third </w:t>
      </w:r>
      <w:r>
        <w:rPr>
          <w:rFonts w:cs="Times Roman"/>
          <w:color w:val="000000"/>
          <w:sz w:val="26"/>
          <w:szCs w:val="26"/>
        </w:rPr>
        <w:t>model</w:t>
      </w:r>
      <w:r w:rsidR="002668E8">
        <w:rPr>
          <w:rFonts w:cs="Times Roman"/>
          <w:color w:val="000000"/>
          <w:sz w:val="26"/>
          <w:szCs w:val="26"/>
        </w:rPr>
        <w:t>s</w:t>
      </w:r>
      <w:r>
        <w:rPr>
          <w:rFonts w:cs="Times Roman"/>
          <w:sz w:val="26"/>
          <w:szCs w:val="26"/>
        </w:rPr>
        <w:t xml:space="preserve"> </w:t>
      </w:r>
      <w:r w:rsidRPr="00F9386A">
        <w:rPr>
          <w:rFonts w:cs="Times Roman"/>
          <w:sz w:val="26"/>
          <w:szCs w:val="26"/>
        </w:rPr>
        <w:t>(</w:t>
      </w:r>
      <w:r>
        <w:rPr>
          <w:rFonts w:cs="Times Roman"/>
          <w:sz w:val="26"/>
          <w:szCs w:val="26"/>
        </w:rPr>
        <w:t>AIC=</w:t>
      </w:r>
      <w:del w:id="156" w:author="Eva Dusek Jennings" w:date="2022-02-18T15:07:00Z">
        <w:r w:rsidR="002668E8" w:rsidDel="00394AF0">
          <w:rPr>
            <w:rFonts w:cs="Times Roman"/>
            <w:sz w:val="26"/>
            <w:szCs w:val="26"/>
          </w:rPr>
          <w:delText>782</w:delText>
        </w:r>
      </w:del>
      <w:ins w:id="157" w:author="Eva Dusek Jennings" w:date="2022-02-18T15:07:00Z">
        <w:r w:rsidR="00394AF0">
          <w:rPr>
            <w:rFonts w:cs="Times Roman"/>
            <w:sz w:val="26"/>
            <w:szCs w:val="26"/>
          </w:rPr>
          <w:t>784</w:t>
        </w:r>
      </w:ins>
      <w:r w:rsidR="002668E8">
        <w:rPr>
          <w:rFonts w:cs="Times Roman"/>
          <w:sz w:val="26"/>
          <w:szCs w:val="26"/>
        </w:rPr>
        <w:t>.</w:t>
      </w:r>
      <w:del w:id="158" w:author="Eva Dusek Jennings" w:date="2022-02-18T15:07:00Z">
        <w:r w:rsidR="002668E8" w:rsidDel="00394AF0">
          <w:rPr>
            <w:rFonts w:cs="Times Roman"/>
            <w:sz w:val="26"/>
            <w:szCs w:val="26"/>
          </w:rPr>
          <w:delText>8</w:delText>
        </w:r>
        <w:r w:rsidDel="00394AF0">
          <w:rPr>
            <w:rFonts w:cs="Times Roman"/>
            <w:sz w:val="26"/>
            <w:szCs w:val="26"/>
          </w:rPr>
          <w:delText xml:space="preserve"> </w:delText>
        </w:r>
      </w:del>
      <w:proofErr w:type="gramStart"/>
      <w:ins w:id="159" w:author="Eva Dusek Jennings" w:date="2022-02-18T15:07:00Z">
        <w:r w:rsidR="00394AF0">
          <w:rPr>
            <w:rFonts w:cs="Times Roman"/>
            <w:sz w:val="26"/>
            <w:szCs w:val="26"/>
          </w:rPr>
          <w:t xml:space="preserve">6 </w:t>
        </w:r>
      </w:ins>
      <w:r>
        <w:rPr>
          <w:rFonts w:cs="Times Roman"/>
          <w:sz w:val="26"/>
          <w:szCs w:val="26"/>
        </w:rPr>
        <w:t xml:space="preserve">vs. </w:t>
      </w:r>
      <w:del w:id="160" w:author="Eva Dusek Jennings" w:date="2022-02-18T15:09:00Z">
        <w:r w:rsidR="002668E8" w:rsidDel="00394AF0">
          <w:rPr>
            <w:rFonts w:cs="Times Roman"/>
            <w:sz w:val="26"/>
            <w:szCs w:val="26"/>
          </w:rPr>
          <w:delText>785</w:delText>
        </w:r>
      </w:del>
      <w:ins w:id="161" w:author="Eva Dusek Jennings" w:date="2022-02-18T15:09:00Z">
        <w:r w:rsidR="00394AF0">
          <w:rPr>
            <w:rFonts w:cs="Times Roman"/>
            <w:sz w:val="26"/>
            <w:szCs w:val="26"/>
          </w:rPr>
          <w:t>788</w:t>
        </w:r>
      </w:ins>
      <w:r>
        <w:rPr>
          <w:rFonts w:cs="Times Roman"/>
          <w:sz w:val="26"/>
          <w:szCs w:val="26"/>
        </w:rPr>
        <w:t>.</w:t>
      </w:r>
      <w:proofErr w:type="gramEnd"/>
      <w:del w:id="162" w:author="Eva Dusek Jennings" w:date="2022-02-18T15:09:00Z">
        <w:r w:rsidDel="00394AF0">
          <w:rPr>
            <w:rFonts w:cs="Times Roman"/>
            <w:sz w:val="26"/>
            <w:szCs w:val="26"/>
          </w:rPr>
          <w:delText>8</w:delText>
        </w:r>
        <w:r w:rsidR="002668E8" w:rsidDel="00394AF0">
          <w:rPr>
            <w:rFonts w:cs="Times Roman"/>
            <w:sz w:val="26"/>
            <w:szCs w:val="26"/>
          </w:rPr>
          <w:delText xml:space="preserve"> </w:delText>
        </w:r>
      </w:del>
      <w:ins w:id="163" w:author="Eva Dusek Jennings" w:date="2022-02-18T15:09:00Z">
        <w:r w:rsidR="00394AF0">
          <w:rPr>
            <w:rFonts w:cs="Times Roman"/>
            <w:sz w:val="26"/>
            <w:szCs w:val="26"/>
          </w:rPr>
          <w:t xml:space="preserve">1 </w:t>
        </w:r>
      </w:ins>
      <w:r w:rsidR="002668E8">
        <w:rPr>
          <w:rFonts w:cs="Times Roman"/>
          <w:sz w:val="26"/>
          <w:szCs w:val="26"/>
        </w:rPr>
        <w:t>and 792.1</w:t>
      </w:r>
      <w:r>
        <w:rPr>
          <w:rFonts w:cs="Times Roman"/>
          <w:sz w:val="26"/>
          <w:szCs w:val="26"/>
        </w:rPr>
        <w:t>, when models were fitted with ML</w:t>
      </w:r>
      <w:r w:rsidRPr="00F9386A">
        <w:rPr>
          <w:rFonts w:cs="Times Roman"/>
          <w:sz w:val="26"/>
          <w:szCs w:val="26"/>
        </w:rPr>
        <w:t>)</w:t>
      </w:r>
      <w:r>
        <w:rPr>
          <w:rFonts w:cs="Times Roman"/>
          <w:sz w:val="26"/>
          <w:szCs w:val="26"/>
        </w:rPr>
        <w:t xml:space="preserve">.  </w:t>
      </w:r>
      <w:r w:rsidRPr="00710338">
        <w:rPr>
          <w:rFonts w:cs="Times Roman"/>
          <w:color w:val="000000"/>
          <w:sz w:val="26"/>
          <w:szCs w:val="26"/>
        </w:rPr>
        <w:t xml:space="preserve">As a result, we selected the </w:t>
      </w:r>
      <w:r>
        <w:rPr>
          <w:rFonts w:cs="Times Roman"/>
          <w:color w:val="000000"/>
          <w:sz w:val="26"/>
          <w:szCs w:val="26"/>
        </w:rPr>
        <w:t>first</w:t>
      </w:r>
      <w:r w:rsidRPr="00710338">
        <w:rPr>
          <w:rFonts w:cs="Times Roman"/>
          <w:color w:val="000000"/>
          <w:sz w:val="26"/>
          <w:szCs w:val="26"/>
        </w:rPr>
        <w:t xml:space="preserve"> </w:t>
      </w:r>
      <w:r>
        <w:rPr>
          <w:rFonts w:cs="Times Roman"/>
          <w:color w:val="000000"/>
          <w:sz w:val="26"/>
          <w:szCs w:val="26"/>
        </w:rPr>
        <w:t>model</w:t>
      </w:r>
      <w:r w:rsidRPr="00710338">
        <w:rPr>
          <w:rFonts w:cs="Times Roman"/>
          <w:color w:val="000000"/>
          <w:sz w:val="26"/>
          <w:szCs w:val="26"/>
        </w:rPr>
        <w:t>.</w:t>
      </w:r>
      <w:r>
        <w:rPr>
          <w:rFonts w:cs="Times Roman"/>
          <w:color w:val="000000"/>
          <w:sz w:val="26"/>
          <w:szCs w:val="26"/>
        </w:rPr>
        <w:t xml:space="preserve">  Figure 4.</w:t>
      </w:r>
      <w:r w:rsidR="002668E8">
        <w:rPr>
          <w:rFonts w:cs="Times Roman"/>
          <w:color w:val="000000"/>
          <w:sz w:val="26"/>
          <w:szCs w:val="26"/>
        </w:rPr>
        <w:t>23</w:t>
      </w:r>
      <w:r>
        <w:rPr>
          <w:rFonts w:cs="Times Roman"/>
          <w:color w:val="000000"/>
          <w:sz w:val="26"/>
          <w:szCs w:val="26"/>
        </w:rPr>
        <w:t xml:space="preserve"> shows the model fit for each individual predictor, plotted against data points.  </w:t>
      </w:r>
      <w:r w:rsidR="00194C16">
        <w:rPr>
          <w:rFonts w:cs="Times Roman"/>
          <w:color w:val="000000"/>
          <w:sz w:val="26"/>
          <w:szCs w:val="26"/>
        </w:rPr>
        <w:t xml:space="preserve">Correlation between the three predictors was low (maximum correlation coefficient = 0.5).  </w:t>
      </w:r>
      <w:r w:rsidR="00C32C06">
        <w:rPr>
          <w:rFonts w:cs="Times Roman"/>
          <w:color w:val="000000"/>
          <w:sz w:val="26"/>
          <w:szCs w:val="26"/>
        </w:rPr>
        <w:t>Figure 4.</w:t>
      </w:r>
      <w:r w:rsidR="003A4680">
        <w:rPr>
          <w:rFonts w:cs="Times Roman"/>
          <w:color w:val="000000"/>
          <w:sz w:val="26"/>
          <w:szCs w:val="26"/>
        </w:rPr>
        <w:t>24</w:t>
      </w:r>
      <w:r w:rsidR="00C32C06">
        <w:rPr>
          <w:rFonts w:cs="Times Roman"/>
          <w:color w:val="000000"/>
          <w:sz w:val="26"/>
          <w:szCs w:val="26"/>
        </w:rPr>
        <w:t xml:space="preserve"> shows the interaction between rain and pm25_na, with higher pm25_na values in reds and oranges, and lower pm25_na values in blues and purples.  This interaction shows that, when pm2.5 values are high, increasing amounts of rainfall result in a dilution of zinc in </w:t>
      </w:r>
      <w:proofErr w:type="spellStart"/>
      <w:r w:rsidR="00C32C06">
        <w:rPr>
          <w:rFonts w:cs="Times Roman"/>
          <w:color w:val="000000"/>
          <w:sz w:val="26"/>
          <w:szCs w:val="26"/>
        </w:rPr>
        <w:t>stormwater</w:t>
      </w:r>
      <w:proofErr w:type="spellEnd"/>
      <w:r w:rsidR="00C32C06">
        <w:rPr>
          <w:rFonts w:cs="Times Roman"/>
          <w:color w:val="000000"/>
          <w:sz w:val="26"/>
          <w:szCs w:val="26"/>
        </w:rPr>
        <w:t xml:space="preserve">. </w:t>
      </w:r>
    </w:p>
    <w:p w14:paraId="5D0B9871" w14:textId="77777777" w:rsidR="00861C02" w:rsidRDefault="00861C02" w:rsidP="00861C02">
      <w:pPr>
        <w:widowControl w:val="0"/>
        <w:autoSpaceDE w:val="0"/>
        <w:autoSpaceDN w:val="0"/>
        <w:adjustRightInd w:val="0"/>
        <w:spacing w:after="240" w:line="300" w:lineRule="atLeast"/>
        <w:rPr>
          <w:rFonts w:cs="Times Roman"/>
          <w:color w:val="000000"/>
          <w:sz w:val="26"/>
          <w:szCs w:val="26"/>
        </w:rPr>
      </w:pPr>
    </w:p>
    <w:p w14:paraId="20E40397" w14:textId="4DBA5289" w:rsidR="00861C02" w:rsidRDefault="00B22833" w:rsidP="00861C02">
      <w:pPr>
        <w:widowControl w:val="0"/>
        <w:autoSpaceDE w:val="0"/>
        <w:autoSpaceDN w:val="0"/>
        <w:adjustRightInd w:val="0"/>
        <w:spacing w:after="240" w:line="300" w:lineRule="atLeast"/>
        <w:rPr>
          <w:rFonts w:cs="Times Roman"/>
          <w:color w:val="000000"/>
          <w:sz w:val="26"/>
          <w:szCs w:val="26"/>
        </w:rPr>
      </w:pPr>
      <w:del w:id="164" w:author="Eva Dusek Jennings" w:date="2022-02-18T15:06:00Z">
        <w:r w:rsidDel="00394AF0">
          <w:rPr>
            <w:rFonts w:cs="Times Roman"/>
            <w:noProof/>
            <w:color w:val="000000"/>
            <w:sz w:val="26"/>
            <w:szCs w:val="26"/>
          </w:rPr>
          <w:drawing>
            <wp:inline distT="0" distB="0" distL="0" distR="0" wp14:anchorId="25B6C035" wp14:editId="3B656FF3">
              <wp:extent cx="5486400" cy="3955895"/>
              <wp:effectExtent l="0" t="0" r="0" b="698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955895"/>
                      </a:xfrm>
                      <a:prstGeom prst="rect">
                        <a:avLst/>
                      </a:prstGeom>
                      <a:noFill/>
                      <a:ln>
                        <a:noFill/>
                      </a:ln>
                    </pic:spPr>
                  </pic:pic>
                </a:graphicData>
              </a:graphic>
            </wp:inline>
          </w:drawing>
        </w:r>
      </w:del>
      <w:ins w:id="165" w:author="Eva Dusek Jennings" w:date="2022-02-18T15:06:00Z">
        <w:r w:rsidR="00394AF0" w:rsidRPr="00394AF0">
          <w:t xml:space="preserve"> </w:t>
        </w:r>
        <w:r w:rsidR="00394AF0">
          <w:rPr>
            <w:rFonts w:cs="Times Roman"/>
            <w:noProof/>
            <w:color w:val="000000"/>
            <w:sz w:val="26"/>
            <w:szCs w:val="26"/>
          </w:rPr>
          <w:drawing>
            <wp:inline distT="0" distB="0" distL="0" distR="0" wp14:anchorId="5059E3F0" wp14:editId="6CC1FD47">
              <wp:extent cx="5486400" cy="4112605"/>
              <wp:effectExtent l="0" t="0" r="0" b="2540"/>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112605"/>
                      </a:xfrm>
                      <a:prstGeom prst="rect">
                        <a:avLst/>
                      </a:prstGeom>
                      <a:noFill/>
                      <a:ln>
                        <a:noFill/>
                      </a:ln>
                    </pic:spPr>
                  </pic:pic>
                </a:graphicData>
              </a:graphic>
            </wp:inline>
          </w:drawing>
        </w:r>
      </w:ins>
    </w:p>
    <w:p w14:paraId="666A77D8" w14:textId="3FB0A8B5" w:rsidR="00861C02" w:rsidRDefault="00861C02" w:rsidP="00861C02">
      <w:pPr>
        <w:widowControl w:val="0"/>
        <w:autoSpaceDE w:val="0"/>
        <w:autoSpaceDN w:val="0"/>
        <w:adjustRightInd w:val="0"/>
        <w:spacing w:after="240" w:line="300" w:lineRule="atLeast"/>
        <w:rPr>
          <w:rFonts w:cs="Times Roman"/>
          <w:color w:val="000000"/>
          <w:sz w:val="26"/>
          <w:szCs w:val="26"/>
        </w:rPr>
      </w:pPr>
      <w:r w:rsidRPr="001E2484">
        <w:rPr>
          <w:rFonts w:cs="Times Roman"/>
          <w:b/>
          <w:color w:val="000000"/>
          <w:sz w:val="26"/>
          <w:szCs w:val="26"/>
        </w:rPr>
        <w:t xml:space="preserve">Figure </w:t>
      </w:r>
      <w:proofErr w:type="gramStart"/>
      <w:r w:rsidRPr="001E2484">
        <w:rPr>
          <w:rFonts w:cs="Times Roman"/>
          <w:b/>
          <w:color w:val="000000"/>
          <w:sz w:val="26"/>
          <w:szCs w:val="26"/>
        </w:rPr>
        <w:t>4.</w:t>
      </w:r>
      <w:r w:rsidR="001056DC">
        <w:rPr>
          <w:rFonts w:cs="Times Roman"/>
          <w:b/>
          <w:color w:val="000000"/>
          <w:sz w:val="26"/>
          <w:szCs w:val="26"/>
        </w:rPr>
        <w:t>23</w:t>
      </w:r>
      <w:r>
        <w:rPr>
          <w:rFonts w:cs="Times Roman"/>
          <w:color w:val="000000"/>
          <w:sz w:val="26"/>
          <w:szCs w:val="26"/>
        </w:rPr>
        <w:t xml:space="preserve">  Single</w:t>
      </w:r>
      <w:proofErr w:type="gramEnd"/>
      <w:r>
        <w:rPr>
          <w:rFonts w:cs="Times Roman"/>
          <w:color w:val="000000"/>
          <w:sz w:val="26"/>
          <w:szCs w:val="26"/>
        </w:rPr>
        <w:t xml:space="preserve">-predictor plots for </w:t>
      </w:r>
      <w:r w:rsidR="001056DC">
        <w:rPr>
          <w:rFonts w:cs="Times Roman"/>
          <w:color w:val="000000"/>
          <w:sz w:val="26"/>
          <w:szCs w:val="26"/>
        </w:rPr>
        <w:t>total zinc</w:t>
      </w:r>
      <w:r>
        <w:rPr>
          <w:rFonts w:cs="Times Roman"/>
          <w:color w:val="000000"/>
          <w:sz w:val="26"/>
          <w:szCs w:val="26"/>
        </w:rPr>
        <w:t xml:space="preserve">, showing fit of the Landscape Predictor Model to each predictor. </w:t>
      </w:r>
      <w:r w:rsidR="009A674B">
        <w:rPr>
          <w:rFonts w:cs="Times Roman"/>
          <w:color w:val="000000"/>
          <w:sz w:val="26"/>
          <w:szCs w:val="26"/>
        </w:rPr>
        <w:t xml:space="preserve">  Model fitting was performed using maximum likelihood (ML) estimation.</w:t>
      </w:r>
    </w:p>
    <w:p w14:paraId="1D8477F5" w14:textId="77777777" w:rsidR="00861C02" w:rsidRDefault="00861C02" w:rsidP="00861C02">
      <w:pPr>
        <w:widowControl w:val="0"/>
        <w:autoSpaceDE w:val="0"/>
        <w:autoSpaceDN w:val="0"/>
        <w:adjustRightInd w:val="0"/>
        <w:spacing w:after="240" w:line="300" w:lineRule="atLeast"/>
        <w:rPr>
          <w:rFonts w:cs="Times Roman"/>
          <w:color w:val="000000"/>
          <w:sz w:val="26"/>
          <w:szCs w:val="26"/>
        </w:rPr>
      </w:pPr>
    </w:p>
    <w:p w14:paraId="650565B1" w14:textId="240DDAD8" w:rsidR="009A674B" w:rsidRDefault="009A674B" w:rsidP="00861C02">
      <w:pPr>
        <w:widowControl w:val="0"/>
        <w:autoSpaceDE w:val="0"/>
        <w:autoSpaceDN w:val="0"/>
        <w:adjustRightInd w:val="0"/>
        <w:spacing w:after="240" w:line="300" w:lineRule="atLeast"/>
        <w:rPr>
          <w:rFonts w:cs="Times Roman"/>
          <w:color w:val="000000"/>
          <w:sz w:val="26"/>
          <w:szCs w:val="26"/>
        </w:rPr>
      </w:pPr>
      <w:del w:id="166" w:author="Eva Dusek Jennings" w:date="2022-02-18T15:03:00Z">
        <w:r w:rsidRPr="00402565" w:rsidDel="00394AF0">
          <w:rPr>
            <w:rFonts w:cs="Times Roman"/>
            <w:noProof/>
            <w:color w:val="000000"/>
            <w:sz w:val="26"/>
            <w:szCs w:val="26"/>
          </w:rPr>
          <w:drawing>
            <wp:inline distT="0" distB="0" distL="0" distR="0" wp14:anchorId="61B1252B" wp14:editId="7AACCF38">
              <wp:extent cx="5486400" cy="4051627"/>
              <wp:effectExtent l="0" t="0" r="0" b="1270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051627"/>
                      </a:xfrm>
                      <a:prstGeom prst="rect">
                        <a:avLst/>
                      </a:prstGeom>
                      <a:noFill/>
                      <a:ln>
                        <a:noFill/>
                      </a:ln>
                    </pic:spPr>
                  </pic:pic>
                </a:graphicData>
              </a:graphic>
            </wp:inline>
          </w:drawing>
        </w:r>
      </w:del>
      <w:ins w:id="167" w:author="Eva Dusek Jennings" w:date="2022-02-18T15:03:00Z">
        <w:r w:rsidR="00394AF0" w:rsidRPr="00394AF0">
          <w:t xml:space="preserve"> </w:t>
        </w:r>
        <w:r w:rsidR="00394AF0">
          <w:rPr>
            <w:rFonts w:cs="Times Roman"/>
            <w:noProof/>
            <w:color w:val="000000"/>
            <w:sz w:val="26"/>
            <w:szCs w:val="26"/>
          </w:rPr>
          <w:drawing>
            <wp:inline distT="0" distB="0" distL="0" distR="0" wp14:anchorId="70EF8F82" wp14:editId="1019CFFE">
              <wp:extent cx="5486400" cy="4477836"/>
              <wp:effectExtent l="0" t="0" r="0" b="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477836"/>
                      </a:xfrm>
                      <a:prstGeom prst="rect">
                        <a:avLst/>
                      </a:prstGeom>
                      <a:noFill/>
                      <a:ln>
                        <a:noFill/>
                      </a:ln>
                    </pic:spPr>
                  </pic:pic>
                </a:graphicData>
              </a:graphic>
            </wp:inline>
          </w:drawing>
        </w:r>
      </w:ins>
    </w:p>
    <w:p w14:paraId="60D1FF48" w14:textId="7744F168" w:rsidR="004A2914" w:rsidRDefault="004A2914" w:rsidP="004A2914">
      <w:pPr>
        <w:widowControl w:val="0"/>
        <w:autoSpaceDE w:val="0"/>
        <w:autoSpaceDN w:val="0"/>
        <w:adjustRightInd w:val="0"/>
        <w:spacing w:after="240" w:line="300" w:lineRule="atLeast"/>
        <w:rPr>
          <w:rFonts w:cs="Times Roman"/>
          <w:color w:val="000000"/>
          <w:sz w:val="26"/>
          <w:szCs w:val="26"/>
        </w:rPr>
      </w:pPr>
      <w:r w:rsidRPr="006B608F">
        <w:rPr>
          <w:rFonts w:cs="Times Roman"/>
          <w:b/>
          <w:color w:val="000000"/>
          <w:sz w:val="26"/>
          <w:szCs w:val="26"/>
        </w:rPr>
        <w:t xml:space="preserve">Figure </w:t>
      </w:r>
      <w:proofErr w:type="gramStart"/>
      <w:r w:rsidRPr="006B608F">
        <w:rPr>
          <w:rFonts w:cs="Times Roman"/>
          <w:b/>
          <w:color w:val="000000"/>
          <w:sz w:val="26"/>
          <w:szCs w:val="26"/>
        </w:rPr>
        <w:t>4.</w:t>
      </w:r>
      <w:r w:rsidR="003A4680">
        <w:rPr>
          <w:rFonts w:cs="Times Roman"/>
          <w:b/>
          <w:color w:val="000000"/>
          <w:sz w:val="26"/>
          <w:szCs w:val="26"/>
        </w:rPr>
        <w:t>24</w:t>
      </w:r>
      <w:r>
        <w:rPr>
          <w:rFonts w:cs="Times Roman"/>
          <w:color w:val="000000"/>
          <w:sz w:val="26"/>
          <w:szCs w:val="26"/>
        </w:rPr>
        <w:t xml:space="preserve">  Plot</w:t>
      </w:r>
      <w:proofErr w:type="gramEnd"/>
      <w:r>
        <w:rPr>
          <w:rFonts w:cs="Times Roman"/>
          <w:color w:val="000000"/>
          <w:sz w:val="26"/>
          <w:szCs w:val="26"/>
        </w:rPr>
        <w:t xml:space="preserve"> showing the interaction between rain and pm25_na that is present in the best fit model.  In areas with high pm25_na values, increasing amounts of rain result in a dilution of copper in </w:t>
      </w:r>
      <w:proofErr w:type="spellStart"/>
      <w:r>
        <w:rPr>
          <w:rFonts w:cs="Times Roman"/>
          <w:color w:val="000000"/>
          <w:sz w:val="26"/>
          <w:szCs w:val="26"/>
        </w:rPr>
        <w:t>stormwater</w:t>
      </w:r>
      <w:proofErr w:type="spellEnd"/>
      <w:r>
        <w:rPr>
          <w:rFonts w:cs="Times Roman"/>
          <w:color w:val="000000"/>
          <w:sz w:val="26"/>
          <w:szCs w:val="26"/>
        </w:rPr>
        <w:t>.</w:t>
      </w:r>
      <w:r w:rsidR="009A674B">
        <w:rPr>
          <w:rFonts w:cs="Times Roman"/>
          <w:color w:val="000000"/>
          <w:sz w:val="26"/>
          <w:szCs w:val="26"/>
        </w:rPr>
        <w:t xml:space="preserve">  Model fitting was performed using maximum likelihood (ML) estimation.</w:t>
      </w:r>
    </w:p>
    <w:p w14:paraId="76BD8CDD" w14:textId="77777777" w:rsidR="004A2914" w:rsidRPr="00710338" w:rsidRDefault="004A2914" w:rsidP="00861C02">
      <w:pPr>
        <w:widowControl w:val="0"/>
        <w:autoSpaceDE w:val="0"/>
        <w:autoSpaceDN w:val="0"/>
        <w:adjustRightInd w:val="0"/>
        <w:spacing w:after="240" w:line="300" w:lineRule="atLeast"/>
        <w:rPr>
          <w:rFonts w:cs="Times Roman"/>
          <w:color w:val="000000"/>
          <w:sz w:val="26"/>
          <w:szCs w:val="26"/>
        </w:rPr>
      </w:pPr>
    </w:p>
    <w:p w14:paraId="7DFAA759" w14:textId="790F47C8" w:rsidR="00861C02" w:rsidRDefault="00861C02" w:rsidP="00861C02">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C</w:t>
      </w:r>
      <w:r w:rsidRPr="00710338">
        <w:rPr>
          <w:rFonts w:cs="Times Roman"/>
          <w:color w:val="000000"/>
          <w:sz w:val="26"/>
          <w:szCs w:val="26"/>
        </w:rPr>
        <w:t>omparisons between the Null Model, Categorical Land Use Model, and Landscape Predictor Model</w:t>
      </w:r>
      <w:r>
        <w:rPr>
          <w:rFonts w:cs="Times Roman"/>
          <w:color w:val="000000"/>
          <w:sz w:val="26"/>
          <w:szCs w:val="26"/>
        </w:rPr>
        <w:t xml:space="preserve"> can be visualized through residuals (Fig. 4.</w:t>
      </w:r>
      <w:r w:rsidR="003A4680">
        <w:rPr>
          <w:rFonts w:cs="Times Roman"/>
          <w:color w:val="000000"/>
          <w:sz w:val="26"/>
          <w:szCs w:val="26"/>
        </w:rPr>
        <w:t>25</w:t>
      </w:r>
      <w:r>
        <w:rPr>
          <w:rFonts w:cs="Times Roman"/>
          <w:color w:val="000000"/>
          <w:sz w:val="26"/>
          <w:szCs w:val="26"/>
        </w:rPr>
        <w:t>) and also coefficient values (Table 4.4; Fig. 4.</w:t>
      </w:r>
      <w:r w:rsidR="003A4680">
        <w:rPr>
          <w:rFonts w:cs="Times Roman"/>
          <w:color w:val="000000"/>
          <w:sz w:val="26"/>
          <w:szCs w:val="26"/>
        </w:rPr>
        <w:t>26</w:t>
      </w:r>
      <w:r>
        <w:rPr>
          <w:rFonts w:cs="Times Roman"/>
          <w:color w:val="000000"/>
          <w:sz w:val="26"/>
          <w:szCs w:val="26"/>
        </w:rPr>
        <w:t>)</w:t>
      </w:r>
      <w:r w:rsidRPr="00710338">
        <w:rPr>
          <w:rFonts w:cs="Times Roman"/>
          <w:color w:val="000000"/>
          <w:sz w:val="26"/>
          <w:szCs w:val="26"/>
        </w:rPr>
        <w:t xml:space="preserve">.  </w:t>
      </w:r>
      <w:r>
        <w:rPr>
          <w:rFonts w:cs="Times Roman"/>
          <w:color w:val="000000"/>
          <w:sz w:val="26"/>
          <w:szCs w:val="26"/>
        </w:rPr>
        <w:t xml:space="preserve">The lowest AIC value is for the Landscape Predictor Model, indicating best fit to the </w:t>
      </w:r>
      <w:r w:rsidR="007C3481">
        <w:rPr>
          <w:rFonts w:cs="Times Roman"/>
          <w:color w:val="000000"/>
          <w:sz w:val="26"/>
          <w:szCs w:val="26"/>
        </w:rPr>
        <w:t>total zinc</w:t>
      </w:r>
      <w:r>
        <w:rPr>
          <w:rFonts w:cs="Times Roman"/>
          <w:color w:val="000000"/>
          <w:sz w:val="26"/>
          <w:szCs w:val="26"/>
        </w:rPr>
        <w:t xml:space="preserve"> data of these three models.</w:t>
      </w:r>
    </w:p>
    <w:p w14:paraId="13F30E20" w14:textId="77777777" w:rsidR="00861C02" w:rsidRDefault="00861C02" w:rsidP="00861C02">
      <w:pPr>
        <w:widowControl w:val="0"/>
        <w:autoSpaceDE w:val="0"/>
        <w:autoSpaceDN w:val="0"/>
        <w:adjustRightInd w:val="0"/>
        <w:spacing w:after="240" w:line="300" w:lineRule="atLeast"/>
        <w:rPr>
          <w:rFonts w:cs="Times Roman"/>
          <w:color w:val="000000"/>
          <w:sz w:val="26"/>
          <w:szCs w:val="26"/>
        </w:rPr>
      </w:pPr>
    </w:p>
    <w:p w14:paraId="6E71A0C9" w14:textId="08FEE55D" w:rsidR="00861C02" w:rsidRDefault="007B0BCB" w:rsidP="00861C02">
      <w:pPr>
        <w:widowControl w:val="0"/>
        <w:autoSpaceDE w:val="0"/>
        <w:autoSpaceDN w:val="0"/>
        <w:adjustRightInd w:val="0"/>
        <w:spacing w:after="240" w:line="300" w:lineRule="atLeast"/>
        <w:rPr>
          <w:rFonts w:cs="Times Roman"/>
          <w:color w:val="000000"/>
          <w:sz w:val="26"/>
          <w:szCs w:val="26"/>
        </w:rPr>
      </w:pPr>
      <w:del w:id="168" w:author="Eva Dusek Jennings" w:date="2022-02-18T15:12:00Z">
        <w:r w:rsidDel="00303080">
          <w:rPr>
            <w:rFonts w:cs="Times Roman"/>
            <w:noProof/>
            <w:color w:val="000000"/>
            <w:sz w:val="26"/>
            <w:szCs w:val="26"/>
          </w:rPr>
          <w:drawing>
            <wp:inline distT="0" distB="0" distL="0" distR="0" wp14:anchorId="22E0EC3A" wp14:editId="0CFCAFC7">
              <wp:extent cx="5486400" cy="4390977"/>
              <wp:effectExtent l="0" t="0" r="0" b="381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390977"/>
                      </a:xfrm>
                      <a:prstGeom prst="rect">
                        <a:avLst/>
                      </a:prstGeom>
                      <a:noFill/>
                      <a:ln>
                        <a:noFill/>
                      </a:ln>
                    </pic:spPr>
                  </pic:pic>
                </a:graphicData>
              </a:graphic>
            </wp:inline>
          </w:drawing>
        </w:r>
      </w:del>
      <w:ins w:id="169" w:author="Eva Dusek Jennings" w:date="2022-02-18T15:12:00Z">
        <w:r w:rsidR="00303080" w:rsidRPr="00303080">
          <w:t xml:space="preserve"> </w:t>
        </w:r>
        <w:r w:rsidR="00303080">
          <w:rPr>
            <w:rFonts w:cs="Times Roman"/>
            <w:noProof/>
            <w:color w:val="000000"/>
            <w:sz w:val="26"/>
            <w:szCs w:val="26"/>
          </w:rPr>
          <w:drawing>
            <wp:inline distT="0" distB="0" distL="0" distR="0" wp14:anchorId="1706E178" wp14:editId="188C340C">
              <wp:extent cx="5486400" cy="4330882"/>
              <wp:effectExtent l="0" t="0" r="0" b="1270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330882"/>
                      </a:xfrm>
                      <a:prstGeom prst="rect">
                        <a:avLst/>
                      </a:prstGeom>
                      <a:noFill/>
                      <a:ln>
                        <a:noFill/>
                      </a:ln>
                    </pic:spPr>
                  </pic:pic>
                </a:graphicData>
              </a:graphic>
            </wp:inline>
          </w:drawing>
        </w:r>
      </w:ins>
    </w:p>
    <w:p w14:paraId="130A3B57" w14:textId="14E5C370" w:rsidR="009A674B" w:rsidRDefault="00861C02" w:rsidP="009A674B">
      <w:pPr>
        <w:widowControl w:val="0"/>
        <w:autoSpaceDE w:val="0"/>
        <w:autoSpaceDN w:val="0"/>
        <w:adjustRightInd w:val="0"/>
        <w:spacing w:after="240" w:line="300" w:lineRule="atLeast"/>
        <w:rPr>
          <w:rFonts w:cs="Times Roman"/>
          <w:color w:val="000000"/>
          <w:sz w:val="26"/>
          <w:szCs w:val="26"/>
        </w:rPr>
      </w:pPr>
      <w:r w:rsidRPr="00C333D6">
        <w:rPr>
          <w:rFonts w:cs="Times Roman"/>
          <w:b/>
          <w:color w:val="000000"/>
          <w:sz w:val="26"/>
          <w:szCs w:val="26"/>
        </w:rPr>
        <w:t xml:space="preserve">Figure </w:t>
      </w:r>
      <w:proofErr w:type="gramStart"/>
      <w:r w:rsidRPr="00C333D6">
        <w:rPr>
          <w:rFonts w:cs="Times Roman"/>
          <w:b/>
          <w:color w:val="000000"/>
          <w:sz w:val="26"/>
          <w:szCs w:val="26"/>
        </w:rPr>
        <w:t>4.</w:t>
      </w:r>
      <w:r w:rsidR="003A4680">
        <w:rPr>
          <w:rFonts w:cs="Times Roman"/>
          <w:b/>
          <w:color w:val="000000"/>
          <w:sz w:val="26"/>
          <w:szCs w:val="26"/>
        </w:rPr>
        <w:t>25</w:t>
      </w:r>
      <w:r w:rsidR="003A4680">
        <w:rPr>
          <w:rFonts w:cs="Times Roman"/>
          <w:color w:val="000000"/>
          <w:sz w:val="26"/>
          <w:szCs w:val="26"/>
        </w:rPr>
        <w:t xml:space="preserve">  </w:t>
      </w:r>
      <w:r w:rsidR="007B0BCB">
        <w:rPr>
          <w:rFonts w:cs="Times Roman"/>
          <w:color w:val="000000"/>
          <w:sz w:val="26"/>
          <w:szCs w:val="26"/>
        </w:rPr>
        <w:t>Total</w:t>
      </w:r>
      <w:proofErr w:type="gramEnd"/>
      <w:r w:rsidR="007B0BCB">
        <w:rPr>
          <w:rFonts w:cs="Times Roman"/>
          <w:color w:val="000000"/>
          <w:sz w:val="26"/>
          <w:szCs w:val="26"/>
        </w:rPr>
        <w:t xml:space="preserve"> zinc</w:t>
      </w:r>
      <w:r>
        <w:rPr>
          <w:rFonts w:cs="Times Roman"/>
          <w:color w:val="000000"/>
          <w:sz w:val="26"/>
          <w:szCs w:val="26"/>
        </w:rPr>
        <w:t xml:space="preserve"> model residuals for the Null Model, Categorical Land Use Model, and Landscape Predictor Models.  Each bar represents one watershed, with colors representing agencies.</w:t>
      </w:r>
      <w:r w:rsidR="009A674B">
        <w:rPr>
          <w:rFonts w:cs="Times Roman"/>
          <w:color w:val="000000"/>
          <w:sz w:val="26"/>
          <w:szCs w:val="26"/>
        </w:rPr>
        <w:t xml:space="preserve">  Model fitting was performed using maximum likelihood (ML) estimation.</w:t>
      </w:r>
    </w:p>
    <w:p w14:paraId="183243F2" w14:textId="4725DFDF" w:rsidR="00861C02" w:rsidRDefault="00861C02" w:rsidP="00861C02">
      <w:pPr>
        <w:widowControl w:val="0"/>
        <w:autoSpaceDE w:val="0"/>
        <w:autoSpaceDN w:val="0"/>
        <w:adjustRightInd w:val="0"/>
        <w:spacing w:after="240" w:line="300" w:lineRule="atLeast"/>
        <w:rPr>
          <w:rFonts w:cs="Times Roman"/>
          <w:color w:val="000000"/>
          <w:sz w:val="26"/>
          <w:szCs w:val="26"/>
        </w:rPr>
      </w:pPr>
    </w:p>
    <w:p w14:paraId="5B655761" w14:textId="77777777" w:rsidR="00861C02" w:rsidRDefault="00861C02" w:rsidP="00861C02">
      <w:pPr>
        <w:widowControl w:val="0"/>
        <w:autoSpaceDE w:val="0"/>
        <w:autoSpaceDN w:val="0"/>
        <w:adjustRightInd w:val="0"/>
        <w:spacing w:after="240" w:line="300" w:lineRule="atLeast"/>
        <w:rPr>
          <w:rFonts w:cs="Times Roman"/>
          <w:color w:val="000000"/>
          <w:sz w:val="26"/>
          <w:szCs w:val="26"/>
        </w:rPr>
      </w:pPr>
    </w:p>
    <w:p w14:paraId="59D6147B" w14:textId="2AEE11D4" w:rsidR="00861C02" w:rsidRDefault="00861C02" w:rsidP="00861C02">
      <w:pPr>
        <w:widowControl w:val="0"/>
        <w:autoSpaceDE w:val="0"/>
        <w:autoSpaceDN w:val="0"/>
        <w:adjustRightInd w:val="0"/>
        <w:spacing w:after="240" w:line="300" w:lineRule="atLeast"/>
        <w:rPr>
          <w:rFonts w:cs="Times Roman"/>
          <w:color w:val="000000"/>
          <w:sz w:val="26"/>
          <w:szCs w:val="26"/>
        </w:rPr>
      </w:pPr>
      <w:r w:rsidRPr="006B608F">
        <w:rPr>
          <w:rFonts w:cs="Times Roman"/>
          <w:b/>
          <w:color w:val="000000"/>
          <w:sz w:val="26"/>
          <w:szCs w:val="26"/>
        </w:rPr>
        <w:t xml:space="preserve">Table </w:t>
      </w:r>
      <w:proofErr w:type="gramStart"/>
      <w:r w:rsidRPr="006B608F">
        <w:rPr>
          <w:rFonts w:cs="Times Roman"/>
          <w:b/>
          <w:color w:val="000000"/>
          <w:sz w:val="26"/>
          <w:szCs w:val="26"/>
        </w:rPr>
        <w:t>4.</w:t>
      </w:r>
      <w:r w:rsidR="00063326">
        <w:rPr>
          <w:rFonts w:cs="Times Roman"/>
          <w:b/>
          <w:color w:val="000000"/>
          <w:sz w:val="26"/>
          <w:szCs w:val="26"/>
        </w:rPr>
        <w:t>5</w:t>
      </w:r>
      <w:r>
        <w:rPr>
          <w:rFonts w:cs="Times Roman"/>
          <w:color w:val="000000"/>
          <w:sz w:val="26"/>
          <w:szCs w:val="26"/>
        </w:rPr>
        <w:t xml:space="preserve">  Coefficient</w:t>
      </w:r>
      <w:proofErr w:type="gramEnd"/>
      <w:r>
        <w:rPr>
          <w:rFonts w:cs="Times Roman"/>
          <w:color w:val="000000"/>
          <w:sz w:val="26"/>
          <w:szCs w:val="26"/>
        </w:rPr>
        <w:t xml:space="preserve"> values (standard error in parenthesis) for the three </w:t>
      </w:r>
      <w:r w:rsidR="00827676">
        <w:rPr>
          <w:rFonts w:cs="Times Roman"/>
          <w:color w:val="000000"/>
          <w:sz w:val="26"/>
          <w:szCs w:val="26"/>
        </w:rPr>
        <w:t>total zinc</w:t>
      </w:r>
      <w:r>
        <w:rPr>
          <w:rFonts w:cs="Times Roman"/>
          <w:color w:val="000000"/>
          <w:sz w:val="26"/>
          <w:szCs w:val="26"/>
        </w:rPr>
        <w:t xml:space="preserve"> models.  For the Categorical </w:t>
      </w:r>
      <w:proofErr w:type="spellStart"/>
      <w:r>
        <w:rPr>
          <w:rFonts w:cs="Times Roman"/>
          <w:color w:val="000000"/>
          <w:sz w:val="26"/>
          <w:szCs w:val="26"/>
        </w:rPr>
        <w:t>Landuse</w:t>
      </w:r>
      <w:proofErr w:type="spellEnd"/>
      <w:r>
        <w:rPr>
          <w:rFonts w:cs="Times Roman"/>
          <w:color w:val="000000"/>
          <w:sz w:val="26"/>
          <w:szCs w:val="26"/>
        </w:rPr>
        <w:t xml:space="preserve"> Model, the baseline </w:t>
      </w:r>
      <w:proofErr w:type="spellStart"/>
      <w:r>
        <w:rPr>
          <w:rFonts w:cs="Times Roman"/>
          <w:color w:val="000000"/>
          <w:sz w:val="26"/>
          <w:szCs w:val="26"/>
        </w:rPr>
        <w:t>landuse</w:t>
      </w:r>
      <w:proofErr w:type="spellEnd"/>
      <w:r>
        <w:rPr>
          <w:rFonts w:cs="Times Roman"/>
          <w:color w:val="000000"/>
          <w:sz w:val="26"/>
          <w:szCs w:val="26"/>
        </w:rPr>
        <w:t xml:space="preserve"> is LDR; all other land use categories are adjustments from the baseline.  Final coefficient values for linear mixed effects models are based on fitting with REML</w:t>
      </w:r>
      <w:r w:rsidR="009A674B">
        <w:rPr>
          <w:rFonts w:cs="Times Roman"/>
          <w:color w:val="000000"/>
          <w:sz w:val="26"/>
          <w:szCs w:val="26"/>
        </w:rPr>
        <w:t>, and may differ slightly from coefficient values based on fitting with ML</w:t>
      </w:r>
      <w:r>
        <w:rPr>
          <w:rFonts w:cs="Times Roman"/>
          <w:color w:val="000000"/>
          <w:sz w:val="26"/>
          <w:szCs w:val="26"/>
        </w:rPr>
        <w:t>.</w:t>
      </w:r>
    </w:p>
    <w:p w14:paraId="04DC9046" w14:textId="4D1C01C7" w:rsidR="00861C02" w:rsidRDefault="00827676" w:rsidP="00861C02">
      <w:pPr>
        <w:widowControl w:val="0"/>
        <w:autoSpaceDE w:val="0"/>
        <w:autoSpaceDN w:val="0"/>
        <w:adjustRightInd w:val="0"/>
        <w:spacing w:after="240" w:line="300" w:lineRule="atLeast"/>
        <w:rPr>
          <w:rFonts w:cs="Times Roman"/>
          <w:color w:val="000000"/>
          <w:sz w:val="26"/>
          <w:szCs w:val="26"/>
        </w:rPr>
      </w:pPr>
      <w:del w:id="170" w:author="Eva Dusek Jennings" w:date="2022-02-18T15:14:00Z">
        <w:r w:rsidDel="00303080">
          <w:rPr>
            <w:rFonts w:cs="Times Roman"/>
            <w:noProof/>
            <w:color w:val="000000"/>
            <w:sz w:val="26"/>
            <w:szCs w:val="26"/>
          </w:rPr>
          <w:drawing>
            <wp:inline distT="0" distB="0" distL="0" distR="0" wp14:anchorId="15736781" wp14:editId="45F52B84">
              <wp:extent cx="5486400" cy="2293192"/>
              <wp:effectExtent l="0" t="0" r="0" b="0"/>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293192"/>
                      </a:xfrm>
                      <a:prstGeom prst="rect">
                        <a:avLst/>
                      </a:prstGeom>
                      <a:noFill/>
                      <a:ln>
                        <a:noFill/>
                      </a:ln>
                    </pic:spPr>
                  </pic:pic>
                </a:graphicData>
              </a:graphic>
            </wp:inline>
          </w:drawing>
        </w:r>
      </w:del>
      <w:ins w:id="171" w:author="Eva Dusek Jennings" w:date="2022-02-18T15:14:00Z">
        <w:r w:rsidR="00303080" w:rsidRPr="00303080">
          <w:t xml:space="preserve"> </w:t>
        </w:r>
        <w:r w:rsidR="00303080">
          <w:rPr>
            <w:rFonts w:cs="Times Roman"/>
            <w:noProof/>
            <w:color w:val="000000"/>
            <w:sz w:val="26"/>
            <w:szCs w:val="26"/>
          </w:rPr>
          <w:drawing>
            <wp:inline distT="0" distB="0" distL="0" distR="0" wp14:anchorId="2E22D242" wp14:editId="024619A3">
              <wp:extent cx="5486400" cy="2313616"/>
              <wp:effectExtent l="0" t="0" r="0" b="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313616"/>
                      </a:xfrm>
                      <a:prstGeom prst="rect">
                        <a:avLst/>
                      </a:prstGeom>
                      <a:noFill/>
                      <a:ln>
                        <a:noFill/>
                      </a:ln>
                    </pic:spPr>
                  </pic:pic>
                </a:graphicData>
              </a:graphic>
            </wp:inline>
          </w:drawing>
        </w:r>
      </w:ins>
    </w:p>
    <w:p w14:paraId="1C977BE3" w14:textId="77777777" w:rsidR="00861C02" w:rsidRDefault="00861C02" w:rsidP="00861C02">
      <w:pPr>
        <w:widowControl w:val="0"/>
        <w:autoSpaceDE w:val="0"/>
        <w:autoSpaceDN w:val="0"/>
        <w:adjustRightInd w:val="0"/>
        <w:spacing w:after="240" w:line="300" w:lineRule="atLeast"/>
        <w:rPr>
          <w:rFonts w:cs="Times Roman"/>
          <w:color w:val="000000"/>
          <w:sz w:val="26"/>
          <w:szCs w:val="26"/>
        </w:rPr>
      </w:pPr>
    </w:p>
    <w:p w14:paraId="7A787E9D" w14:textId="6F52D7F7" w:rsidR="00861C02" w:rsidRPr="00710338" w:rsidRDefault="00C9017B" w:rsidP="00861C02">
      <w:pPr>
        <w:widowControl w:val="0"/>
        <w:autoSpaceDE w:val="0"/>
        <w:autoSpaceDN w:val="0"/>
        <w:adjustRightInd w:val="0"/>
        <w:spacing w:after="240" w:line="300" w:lineRule="atLeast"/>
        <w:rPr>
          <w:rFonts w:cs="Times Roman"/>
          <w:color w:val="000000"/>
          <w:sz w:val="26"/>
          <w:szCs w:val="26"/>
        </w:rPr>
      </w:pPr>
      <w:del w:id="172" w:author="Eva Dusek Jennings" w:date="2022-02-18T15:15:00Z">
        <w:r w:rsidDel="007800E8">
          <w:rPr>
            <w:rFonts w:cs="Times Roman"/>
            <w:noProof/>
            <w:color w:val="000000"/>
            <w:sz w:val="26"/>
            <w:szCs w:val="26"/>
          </w:rPr>
          <w:drawing>
            <wp:inline distT="0" distB="0" distL="0" distR="0" wp14:anchorId="27F83D95" wp14:editId="2DA5CE89">
              <wp:extent cx="5486400" cy="4390977"/>
              <wp:effectExtent l="0" t="0" r="0" b="381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390977"/>
                      </a:xfrm>
                      <a:prstGeom prst="rect">
                        <a:avLst/>
                      </a:prstGeom>
                      <a:noFill/>
                      <a:ln>
                        <a:noFill/>
                      </a:ln>
                    </pic:spPr>
                  </pic:pic>
                </a:graphicData>
              </a:graphic>
            </wp:inline>
          </w:drawing>
        </w:r>
      </w:del>
      <w:ins w:id="173" w:author="Eva Dusek Jennings" w:date="2022-02-18T15:15:00Z">
        <w:r w:rsidR="007800E8" w:rsidRPr="007800E8">
          <w:t xml:space="preserve"> </w:t>
        </w:r>
        <w:r w:rsidR="007800E8">
          <w:rPr>
            <w:rFonts w:cs="Times Roman"/>
            <w:noProof/>
            <w:color w:val="000000"/>
            <w:sz w:val="26"/>
            <w:szCs w:val="26"/>
          </w:rPr>
          <w:drawing>
            <wp:inline distT="0" distB="0" distL="0" distR="0" wp14:anchorId="0BFE5A38" wp14:editId="6B4C1074">
              <wp:extent cx="5486400" cy="4194875"/>
              <wp:effectExtent l="0" t="0" r="0"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194875"/>
                      </a:xfrm>
                      <a:prstGeom prst="rect">
                        <a:avLst/>
                      </a:prstGeom>
                      <a:noFill/>
                      <a:ln>
                        <a:noFill/>
                      </a:ln>
                    </pic:spPr>
                  </pic:pic>
                </a:graphicData>
              </a:graphic>
            </wp:inline>
          </w:drawing>
        </w:r>
      </w:ins>
    </w:p>
    <w:p w14:paraId="0768A100" w14:textId="07978A8F" w:rsidR="009A674B" w:rsidRDefault="00861C02" w:rsidP="009A674B">
      <w:pPr>
        <w:widowControl w:val="0"/>
        <w:autoSpaceDE w:val="0"/>
        <w:autoSpaceDN w:val="0"/>
        <w:adjustRightInd w:val="0"/>
        <w:spacing w:after="240" w:line="300" w:lineRule="atLeast"/>
        <w:rPr>
          <w:rFonts w:cs="Times Roman"/>
          <w:color w:val="000000"/>
          <w:sz w:val="26"/>
          <w:szCs w:val="26"/>
        </w:rPr>
      </w:pPr>
      <w:r w:rsidRPr="00653DA2">
        <w:rPr>
          <w:rFonts w:cs="Times Roman"/>
          <w:b/>
          <w:color w:val="000000"/>
          <w:sz w:val="26"/>
          <w:szCs w:val="26"/>
        </w:rPr>
        <w:t xml:space="preserve">Figure </w:t>
      </w:r>
      <w:proofErr w:type="gramStart"/>
      <w:r w:rsidRPr="00653DA2">
        <w:rPr>
          <w:rFonts w:cs="Times Roman"/>
          <w:b/>
          <w:color w:val="000000"/>
          <w:sz w:val="26"/>
          <w:szCs w:val="26"/>
        </w:rPr>
        <w:t>4.</w:t>
      </w:r>
      <w:r w:rsidR="003A4680">
        <w:rPr>
          <w:rFonts w:cs="Times Roman"/>
          <w:b/>
          <w:color w:val="000000"/>
          <w:sz w:val="26"/>
          <w:szCs w:val="26"/>
        </w:rPr>
        <w:t>26</w:t>
      </w:r>
      <w:r w:rsidR="003A4680">
        <w:rPr>
          <w:rFonts w:cs="Times Roman"/>
          <w:color w:val="000000"/>
          <w:sz w:val="26"/>
          <w:szCs w:val="26"/>
        </w:rPr>
        <w:t xml:space="preserve">  </w:t>
      </w:r>
      <w:r>
        <w:rPr>
          <w:rFonts w:cs="Times Roman"/>
          <w:color w:val="000000"/>
          <w:sz w:val="26"/>
          <w:szCs w:val="26"/>
        </w:rPr>
        <w:t>Model</w:t>
      </w:r>
      <w:proofErr w:type="gramEnd"/>
      <w:r>
        <w:rPr>
          <w:rFonts w:cs="Times Roman"/>
          <w:color w:val="000000"/>
          <w:sz w:val="26"/>
          <w:szCs w:val="26"/>
        </w:rPr>
        <w:t xml:space="preserve"> coefficients for the Null Model (green), Categorical Land Use Model (blue), and Landscape Predictor Model (red).</w:t>
      </w:r>
      <w:r w:rsidR="009A674B">
        <w:rPr>
          <w:rFonts w:cs="Times Roman"/>
          <w:color w:val="000000"/>
          <w:sz w:val="26"/>
          <w:szCs w:val="26"/>
        </w:rPr>
        <w:t xml:space="preserve">  Final coefficient values for linear mixed effects models are based on fitting with REML, and may differ slightly from coefficient values based on fitting with ML.</w:t>
      </w:r>
    </w:p>
    <w:p w14:paraId="7B9E545A" w14:textId="4DA9D54C" w:rsidR="00861C02" w:rsidRDefault="00861C02" w:rsidP="00861C02">
      <w:pPr>
        <w:widowControl w:val="0"/>
        <w:autoSpaceDE w:val="0"/>
        <w:autoSpaceDN w:val="0"/>
        <w:adjustRightInd w:val="0"/>
        <w:spacing w:after="240" w:line="300" w:lineRule="atLeast"/>
        <w:rPr>
          <w:rFonts w:cs="Times Roman"/>
          <w:color w:val="000000"/>
          <w:sz w:val="26"/>
          <w:szCs w:val="26"/>
        </w:rPr>
      </w:pPr>
    </w:p>
    <w:p w14:paraId="041702B3" w14:textId="77777777" w:rsidR="00861C02" w:rsidRDefault="00861C02" w:rsidP="00861C02">
      <w:pPr>
        <w:widowControl w:val="0"/>
        <w:autoSpaceDE w:val="0"/>
        <w:autoSpaceDN w:val="0"/>
        <w:adjustRightInd w:val="0"/>
        <w:spacing w:after="240" w:line="300" w:lineRule="atLeast"/>
        <w:rPr>
          <w:rFonts w:ascii="Times Roman" w:hAnsi="Times Roman" w:cs="Times Roman"/>
          <w:color w:val="000000"/>
          <w:sz w:val="26"/>
          <w:szCs w:val="26"/>
        </w:rPr>
      </w:pPr>
    </w:p>
    <w:p w14:paraId="01CF4634" w14:textId="563D6F0E" w:rsidR="00861C02" w:rsidRDefault="00861C02" w:rsidP="00861C02">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 xml:space="preserve">The landscape predictor model for </w:t>
      </w:r>
      <w:r w:rsidR="009A6B48">
        <w:rPr>
          <w:rFonts w:cs="Times Roman"/>
          <w:color w:val="000000"/>
          <w:sz w:val="26"/>
          <w:szCs w:val="26"/>
        </w:rPr>
        <w:t>total zinc</w:t>
      </w:r>
      <w:r>
        <w:rPr>
          <w:rFonts w:cs="Times Roman"/>
          <w:color w:val="000000"/>
          <w:sz w:val="26"/>
          <w:szCs w:val="26"/>
        </w:rPr>
        <w:t xml:space="preserve">, used as the basis for the </w:t>
      </w:r>
      <w:proofErr w:type="spellStart"/>
      <w:r>
        <w:rPr>
          <w:rFonts w:cs="Times Roman"/>
          <w:color w:val="000000"/>
          <w:sz w:val="26"/>
          <w:szCs w:val="26"/>
        </w:rPr>
        <w:t>Stormwater</w:t>
      </w:r>
      <w:proofErr w:type="spellEnd"/>
      <w:r>
        <w:rPr>
          <w:rFonts w:cs="Times Roman"/>
          <w:color w:val="000000"/>
          <w:sz w:val="26"/>
          <w:szCs w:val="26"/>
        </w:rPr>
        <w:t xml:space="preserve"> Heat Map </w:t>
      </w:r>
      <w:r w:rsidR="009A6B48">
        <w:rPr>
          <w:rFonts w:cs="Times Roman"/>
          <w:color w:val="000000"/>
          <w:sz w:val="26"/>
          <w:szCs w:val="26"/>
        </w:rPr>
        <w:t>total zinc</w:t>
      </w:r>
      <w:r>
        <w:rPr>
          <w:rFonts w:cs="Times Roman"/>
          <w:color w:val="000000"/>
          <w:sz w:val="26"/>
          <w:szCs w:val="26"/>
        </w:rPr>
        <w:t xml:space="preserve"> layer, is:</w:t>
      </w:r>
    </w:p>
    <w:p w14:paraId="07C4DCB6" w14:textId="6B9F6FA9" w:rsidR="00861C02" w:rsidRDefault="00861C02" w:rsidP="00861C02">
      <w:pPr>
        <w:widowControl w:val="0"/>
        <w:autoSpaceDE w:val="0"/>
        <w:autoSpaceDN w:val="0"/>
        <w:adjustRightInd w:val="0"/>
        <w:spacing w:after="240" w:line="300" w:lineRule="atLeast"/>
        <w:ind w:left="720"/>
        <w:rPr>
          <w:rFonts w:cs="Times Roman"/>
          <w:color w:val="000000"/>
          <w:sz w:val="26"/>
          <w:szCs w:val="26"/>
        </w:rPr>
      </w:pPr>
      <w:proofErr w:type="spellStart"/>
      <w:proofErr w:type="gramStart"/>
      <w:r w:rsidRPr="003A584B">
        <w:rPr>
          <w:rFonts w:cs="Times Roman"/>
          <w:i/>
          <w:color w:val="000000"/>
          <w:sz w:val="26"/>
          <w:szCs w:val="26"/>
        </w:rPr>
        <w:t>ln</w:t>
      </w:r>
      <w:proofErr w:type="spellEnd"/>
      <w:proofErr w:type="gramEnd"/>
      <w:r>
        <w:rPr>
          <w:rFonts w:cs="Times Roman"/>
          <w:color w:val="000000"/>
          <w:sz w:val="26"/>
          <w:szCs w:val="26"/>
        </w:rPr>
        <w:t>(</w:t>
      </w:r>
      <w:r w:rsidR="009A6B48">
        <w:rPr>
          <w:rFonts w:cs="Times Roman"/>
          <w:color w:val="000000"/>
          <w:sz w:val="26"/>
          <w:szCs w:val="26"/>
        </w:rPr>
        <w:t>total zinc</w:t>
      </w:r>
      <w:r>
        <w:rPr>
          <w:rFonts w:cs="Times Roman"/>
          <w:color w:val="000000"/>
          <w:sz w:val="26"/>
          <w:szCs w:val="26"/>
        </w:rPr>
        <w:t>) = 4.</w:t>
      </w:r>
      <w:r w:rsidR="009A6B48">
        <w:rPr>
          <w:rFonts w:cs="Times Roman"/>
          <w:color w:val="000000"/>
          <w:sz w:val="26"/>
          <w:szCs w:val="26"/>
        </w:rPr>
        <w:t>09</w:t>
      </w:r>
      <w:r>
        <w:rPr>
          <w:rFonts w:cs="Times Roman"/>
          <w:color w:val="000000"/>
          <w:sz w:val="26"/>
          <w:szCs w:val="26"/>
        </w:rPr>
        <w:t xml:space="preserve"> – 0.</w:t>
      </w:r>
      <w:del w:id="174" w:author="Eva Dusek Jennings" w:date="2022-02-18T15:15:00Z">
        <w:r w:rsidR="009A6B48" w:rsidDel="007800E8">
          <w:rPr>
            <w:rFonts w:cs="Times Roman"/>
            <w:color w:val="000000"/>
            <w:sz w:val="26"/>
            <w:szCs w:val="26"/>
          </w:rPr>
          <w:delText>12</w:delText>
        </w:r>
      </w:del>
      <w:proofErr w:type="gramStart"/>
      <w:ins w:id="175" w:author="Eva Dusek Jennings" w:date="2022-02-18T15:15:00Z">
        <w:r w:rsidR="007800E8">
          <w:rPr>
            <w:rFonts w:cs="Times Roman"/>
            <w:color w:val="000000"/>
            <w:sz w:val="26"/>
            <w:szCs w:val="26"/>
          </w:rPr>
          <w:t>13</w:t>
        </w:r>
      </w:ins>
      <w:r>
        <w:rPr>
          <w:rFonts w:cs="Times Roman"/>
          <w:color w:val="000000"/>
          <w:sz w:val="26"/>
          <w:szCs w:val="26"/>
        </w:rPr>
        <w:t>*rain + 0.</w:t>
      </w:r>
      <w:r w:rsidR="009A6B48">
        <w:rPr>
          <w:rFonts w:cs="Times Roman"/>
          <w:color w:val="000000"/>
          <w:sz w:val="26"/>
          <w:szCs w:val="26"/>
        </w:rPr>
        <w:t>43</w:t>
      </w:r>
      <w:r>
        <w:rPr>
          <w:rFonts w:cs="Times Roman"/>
          <w:color w:val="000000"/>
          <w:sz w:val="26"/>
          <w:szCs w:val="26"/>
        </w:rPr>
        <w:t>*summer + 0.</w:t>
      </w:r>
      <w:proofErr w:type="gramEnd"/>
      <w:del w:id="176" w:author="Eva Dusek Jennings" w:date="2022-02-18T15:16:00Z">
        <w:r w:rsidR="009A6B48" w:rsidDel="007800E8">
          <w:rPr>
            <w:rFonts w:cs="Times Roman"/>
            <w:color w:val="000000"/>
            <w:sz w:val="26"/>
            <w:szCs w:val="26"/>
          </w:rPr>
          <w:delText>29</w:delText>
        </w:r>
        <w:r w:rsidDel="007800E8">
          <w:rPr>
            <w:rFonts w:cs="Times Roman"/>
            <w:color w:val="000000"/>
            <w:sz w:val="26"/>
            <w:szCs w:val="26"/>
          </w:rPr>
          <w:delText>*</w:delText>
        </w:r>
      </w:del>
      <w:proofErr w:type="spellStart"/>
      <w:proofErr w:type="gramStart"/>
      <w:ins w:id="177" w:author="Eva Dusek Jennings" w:date="2022-02-18T15:16:00Z">
        <w:r w:rsidR="007800E8">
          <w:rPr>
            <w:rFonts w:cs="Times Roman"/>
            <w:color w:val="000000"/>
            <w:sz w:val="26"/>
            <w:szCs w:val="26"/>
          </w:rPr>
          <w:t>30*</w:t>
        </w:r>
      </w:ins>
      <w:ins w:id="178" w:author="Eva Dusek Jennings" w:date="2022-02-18T15:15:00Z">
        <w:r w:rsidR="007800E8">
          <w:rPr>
            <w:rFonts w:cs="Times Roman"/>
            <w:color w:val="000000"/>
            <w:sz w:val="26"/>
            <w:szCs w:val="26"/>
          </w:rPr>
          <w:t>sqrt_</w:t>
        </w:r>
      </w:ins>
      <w:r w:rsidR="009A6B48">
        <w:rPr>
          <w:rFonts w:cs="Times Roman"/>
          <w:color w:val="000000"/>
          <w:sz w:val="26"/>
          <w:szCs w:val="26"/>
        </w:rPr>
        <w:t>traffic</w:t>
      </w:r>
      <w:proofErr w:type="spellEnd"/>
      <w:r>
        <w:rPr>
          <w:rFonts w:cs="Times Roman"/>
          <w:color w:val="000000"/>
          <w:sz w:val="26"/>
          <w:szCs w:val="26"/>
        </w:rPr>
        <w:t xml:space="preserve"> + 0.</w:t>
      </w:r>
      <w:proofErr w:type="gramEnd"/>
      <w:del w:id="179" w:author="Eva Dusek Jennings" w:date="2022-02-18T15:16:00Z">
        <w:r w:rsidR="009A6B48" w:rsidDel="007800E8">
          <w:rPr>
            <w:rFonts w:cs="Times Roman"/>
            <w:color w:val="000000"/>
            <w:sz w:val="26"/>
            <w:szCs w:val="26"/>
          </w:rPr>
          <w:delText>33</w:delText>
        </w:r>
      </w:del>
      <w:proofErr w:type="gramStart"/>
      <w:ins w:id="180" w:author="Eva Dusek Jennings" w:date="2022-02-18T15:16:00Z">
        <w:r w:rsidR="007800E8">
          <w:rPr>
            <w:rFonts w:cs="Times Roman"/>
            <w:color w:val="000000"/>
            <w:sz w:val="26"/>
            <w:szCs w:val="26"/>
          </w:rPr>
          <w:t>38</w:t>
        </w:r>
      </w:ins>
      <w:r>
        <w:rPr>
          <w:rFonts w:cs="Times Roman"/>
          <w:color w:val="000000"/>
          <w:sz w:val="26"/>
          <w:szCs w:val="26"/>
        </w:rPr>
        <w:t>*</w:t>
      </w:r>
      <w:r w:rsidR="009A6B48">
        <w:rPr>
          <w:rFonts w:cs="Times Roman"/>
          <w:color w:val="000000"/>
          <w:sz w:val="26"/>
          <w:szCs w:val="26"/>
        </w:rPr>
        <w:t>pm25_na</w:t>
      </w:r>
      <w:r>
        <w:rPr>
          <w:rFonts w:cs="Times Roman"/>
          <w:color w:val="000000"/>
          <w:sz w:val="26"/>
          <w:szCs w:val="26"/>
        </w:rPr>
        <w:t xml:space="preserve"> + 0.</w:t>
      </w:r>
      <w:proofErr w:type="gramEnd"/>
      <w:del w:id="181" w:author="Eva Dusek Jennings" w:date="2022-02-18T15:16:00Z">
        <w:r w:rsidR="009A6B48" w:rsidDel="007800E8">
          <w:rPr>
            <w:rFonts w:cs="Times Roman"/>
            <w:color w:val="000000"/>
            <w:sz w:val="26"/>
            <w:szCs w:val="26"/>
          </w:rPr>
          <w:delText>55</w:delText>
        </w:r>
      </w:del>
      <w:ins w:id="182" w:author="Eva Dusek Jennings" w:date="2022-02-18T15:16:00Z">
        <w:r w:rsidR="007800E8">
          <w:rPr>
            <w:rFonts w:cs="Times Roman"/>
            <w:color w:val="000000"/>
            <w:sz w:val="26"/>
            <w:szCs w:val="26"/>
          </w:rPr>
          <w:t>57</w:t>
        </w:r>
      </w:ins>
      <w:r>
        <w:rPr>
          <w:rFonts w:cs="Times Roman"/>
          <w:color w:val="000000"/>
          <w:sz w:val="26"/>
          <w:szCs w:val="26"/>
        </w:rPr>
        <w:t>*</w:t>
      </w:r>
      <w:r w:rsidR="009A6B48">
        <w:rPr>
          <w:rFonts w:cs="Times Roman"/>
          <w:color w:val="000000"/>
          <w:sz w:val="26"/>
          <w:szCs w:val="26"/>
        </w:rPr>
        <w:t>paved – 0.10*rain*pm25_na</w:t>
      </w:r>
    </w:p>
    <w:p w14:paraId="5A21202F" w14:textId="2B4A5F32" w:rsidR="00D96E06" w:rsidRDefault="00861C02" w:rsidP="00063326">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where</w:t>
      </w:r>
      <w:proofErr w:type="gramEnd"/>
      <w:r>
        <w:rPr>
          <w:rFonts w:cs="Times Roman"/>
          <w:color w:val="000000"/>
          <w:sz w:val="26"/>
          <w:szCs w:val="26"/>
        </w:rPr>
        <w:t xml:space="preserve"> rain is </w:t>
      </w:r>
      <w:r w:rsidR="00DA0951">
        <w:rPr>
          <w:rFonts w:cs="Times Roman"/>
          <w:color w:val="000000"/>
          <w:sz w:val="26"/>
          <w:szCs w:val="26"/>
        </w:rPr>
        <w:t>14</w:t>
      </w:r>
      <w:r>
        <w:rPr>
          <w:rFonts w:cs="Times Roman"/>
          <w:color w:val="000000"/>
          <w:sz w:val="26"/>
          <w:szCs w:val="26"/>
        </w:rPr>
        <w:t xml:space="preserve">-day cumulative precipitation, and summer is a factor with value=1 for July, August, September, and value=0 for all other months.  Note that all predictors (except summer) were standardized prior to use. </w:t>
      </w:r>
    </w:p>
    <w:p w14:paraId="5F32D588" w14:textId="77777777" w:rsidR="00063326" w:rsidRDefault="00063326" w:rsidP="00063326">
      <w:pPr>
        <w:widowControl w:val="0"/>
        <w:autoSpaceDE w:val="0"/>
        <w:autoSpaceDN w:val="0"/>
        <w:adjustRightInd w:val="0"/>
        <w:spacing w:after="240" w:line="300" w:lineRule="atLeast"/>
        <w:rPr>
          <w:rFonts w:cs="Times Roman"/>
          <w:color w:val="000000"/>
          <w:sz w:val="26"/>
          <w:szCs w:val="26"/>
        </w:rPr>
      </w:pPr>
    </w:p>
    <w:p w14:paraId="4ECA5CC2" w14:textId="77777777" w:rsidR="005463B8" w:rsidRPr="00063326" w:rsidRDefault="005463B8" w:rsidP="00063326">
      <w:pPr>
        <w:widowControl w:val="0"/>
        <w:autoSpaceDE w:val="0"/>
        <w:autoSpaceDN w:val="0"/>
        <w:adjustRightInd w:val="0"/>
        <w:spacing w:after="240" w:line="300" w:lineRule="atLeast"/>
        <w:rPr>
          <w:rFonts w:cs="Times Roman"/>
          <w:color w:val="000000"/>
          <w:sz w:val="26"/>
          <w:szCs w:val="26"/>
        </w:rPr>
      </w:pPr>
    </w:p>
    <w:p w14:paraId="49042238" w14:textId="154706C5" w:rsidR="00D96E06" w:rsidRDefault="00D96E06" w:rsidP="00D96E06">
      <w:pPr>
        <w:widowControl w:val="0"/>
        <w:autoSpaceDE w:val="0"/>
        <w:autoSpaceDN w:val="0"/>
        <w:adjustRightInd w:val="0"/>
        <w:spacing w:after="240" w:line="440" w:lineRule="atLeast"/>
        <w:rPr>
          <w:rFonts w:cs="Times Bold"/>
          <w:b/>
          <w:bCs/>
          <w:sz w:val="32"/>
          <w:szCs w:val="32"/>
        </w:rPr>
      </w:pPr>
      <w:proofErr w:type="gramStart"/>
      <w:r w:rsidRPr="00C31251">
        <w:rPr>
          <w:rFonts w:cs="Times Bold"/>
          <w:b/>
          <w:bCs/>
          <w:color w:val="000000"/>
          <w:sz w:val="32"/>
          <w:szCs w:val="32"/>
        </w:rPr>
        <w:t>4.</w:t>
      </w:r>
      <w:r>
        <w:rPr>
          <w:rFonts w:cs="Times Bold"/>
          <w:b/>
          <w:bCs/>
          <w:color w:val="000000"/>
          <w:sz w:val="32"/>
          <w:szCs w:val="32"/>
        </w:rPr>
        <w:t>4</w:t>
      </w:r>
      <w:r w:rsidRPr="00C31251">
        <w:rPr>
          <w:rFonts w:cs="Times Bold"/>
          <w:b/>
          <w:bCs/>
          <w:color w:val="000000"/>
          <w:sz w:val="32"/>
          <w:szCs w:val="32"/>
        </w:rPr>
        <w:t>.</w:t>
      </w:r>
      <w:r w:rsidR="00A0337A">
        <w:rPr>
          <w:rFonts w:cs="Times Bold"/>
          <w:b/>
          <w:bCs/>
          <w:sz w:val="32"/>
          <w:szCs w:val="32"/>
        </w:rPr>
        <w:t>5</w:t>
      </w:r>
      <w:r w:rsidRPr="00015ADD">
        <w:rPr>
          <w:rFonts w:cs="Times Bold"/>
          <w:b/>
          <w:bCs/>
          <w:sz w:val="32"/>
          <w:szCs w:val="32"/>
        </w:rPr>
        <w:t xml:space="preserve">  </w:t>
      </w:r>
      <w:r>
        <w:rPr>
          <w:rFonts w:cs="Times Bold"/>
          <w:b/>
          <w:bCs/>
          <w:sz w:val="32"/>
          <w:szCs w:val="32"/>
        </w:rPr>
        <w:t>Total</w:t>
      </w:r>
      <w:proofErr w:type="gramEnd"/>
      <w:r>
        <w:rPr>
          <w:rFonts w:cs="Times Bold"/>
          <w:b/>
          <w:bCs/>
          <w:sz w:val="32"/>
          <w:szCs w:val="32"/>
        </w:rPr>
        <w:t xml:space="preserve"> </w:t>
      </w:r>
      <w:proofErr w:type="spellStart"/>
      <w:r>
        <w:rPr>
          <w:rFonts w:cs="Times Bold"/>
          <w:b/>
          <w:bCs/>
          <w:sz w:val="32"/>
          <w:szCs w:val="32"/>
        </w:rPr>
        <w:t>Kjeldahl</w:t>
      </w:r>
      <w:proofErr w:type="spellEnd"/>
      <w:r>
        <w:rPr>
          <w:rFonts w:cs="Times Bold"/>
          <w:b/>
          <w:bCs/>
          <w:sz w:val="32"/>
          <w:szCs w:val="32"/>
        </w:rPr>
        <w:t xml:space="preserve"> Nitrogen</w:t>
      </w:r>
    </w:p>
    <w:p w14:paraId="419D6B27" w14:textId="5BAB3FAD" w:rsidR="00CA50C0" w:rsidRDefault="00CA50C0" w:rsidP="00CA50C0">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color w:val="000000"/>
          <w:sz w:val="26"/>
          <w:szCs w:val="26"/>
        </w:rPr>
        <w:t xml:space="preserve">Total </w:t>
      </w:r>
      <w:proofErr w:type="spellStart"/>
      <w:r>
        <w:rPr>
          <w:rFonts w:ascii="Times Roman" w:hAnsi="Times Roman" w:cs="Times Roman"/>
          <w:color w:val="000000"/>
          <w:sz w:val="26"/>
          <w:szCs w:val="26"/>
        </w:rPr>
        <w:t>Kjeldahl</w:t>
      </w:r>
      <w:proofErr w:type="spellEnd"/>
      <w:r>
        <w:rPr>
          <w:rFonts w:ascii="Times Roman" w:hAnsi="Times Roman" w:cs="Times Roman"/>
          <w:color w:val="000000"/>
          <w:sz w:val="26"/>
          <w:szCs w:val="26"/>
        </w:rPr>
        <w:t xml:space="preserve"> nitrogen (TKN) had 41 of its 420 samples (9.8%) flagged as non-detect, with a variety of detection limits ranging from 30 to 500.  The majority of non-detect samples came from three agencies: Pierce County, Port of Tacoma, and Snohomish </w:t>
      </w:r>
      <w:r w:rsidRPr="00402565">
        <w:rPr>
          <w:rFonts w:ascii="Times Roman" w:hAnsi="Times Roman" w:cs="Times Roman"/>
          <w:sz w:val="26"/>
          <w:szCs w:val="26"/>
        </w:rPr>
        <w:t>County (Fig</w:t>
      </w:r>
      <w:r w:rsidR="00B22833" w:rsidRPr="00402565">
        <w:rPr>
          <w:rFonts w:ascii="Times Roman" w:hAnsi="Times Roman" w:cs="Times Roman"/>
          <w:sz w:val="26"/>
          <w:szCs w:val="26"/>
        </w:rPr>
        <w:t>.</w:t>
      </w:r>
      <w:r w:rsidRPr="00402565">
        <w:rPr>
          <w:rFonts w:ascii="Times Roman" w:hAnsi="Times Roman" w:cs="Times Roman"/>
          <w:sz w:val="26"/>
          <w:szCs w:val="26"/>
        </w:rPr>
        <w:t xml:space="preserve"> 4.</w:t>
      </w:r>
      <w:r w:rsidR="003A4680" w:rsidRPr="00402565">
        <w:rPr>
          <w:rFonts w:ascii="Times Roman" w:hAnsi="Times Roman" w:cs="Times Roman"/>
          <w:sz w:val="26"/>
          <w:szCs w:val="26"/>
        </w:rPr>
        <w:t>27</w:t>
      </w:r>
      <w:r w:rsidRPr="00402565">
        <w:rPr>
          <w:rFonts w:ascii="Times Roman" w:hAnsi="Times Roman" w:cs="Times Roman"/>
          <w:sz w:val="26"/>
          <w:szCs w:val="26"/>
        </w:rPr>
        <w:t>).  High detection</w:t>
      </w:r>
      <w:r>
        <w:rPr>
          <w:rFonts w:ascii="Times Roman" w:hAnsi="Times Roman" w:cs="Times Roman"/>
          <w:color w:val="000000"/>
          <w:sz w:val="26"/>
          <w:szCs w:val="26"/>
        </w:rPr>
        <w:t xml:space="preserve"> limits in Pierce County and Port of Tacoma really truncated the lower half of these data sets. </w:t>
      </w:r>
    </w:p>
    <w:p w14:paraId="4F249F3E" w14:textId="77777777" w:rsidR="00CA50C0" w:rsidRDefault="00CA50C0" w:rsidP="00CA50C0">
      <w:pPr>
        <w:widowControl w:val="0"/>
        <w:autoSpaceDE w:val="0"/>
        <w:autoSpaceDN w:val="0"/>
        <w:adjustRightInd w:val="0"/>
        <w:spacing w:after="240"/>
        <w:rPr>
          <w:rFonts w:ascii="Times Roman" w:hAnsi="Times Roman" w:cs="Times Roman"/>
          <w:color w:val="000000"/>
          <w:sz w:val="26"/>
          <w:szCs w:val="26"/>
        </w:rPr>
      </w:pPr>
    </w:p>
    <w:p w14:paraId="4AFDF2D3" w14:textId="3BEEE533" w:rsidR="00CA50C0" w:rsidRDefault="00CA50C0" w:rsidP="00CA50C0">
      <w:pPr>
        <w:widowControl w:val="0"/>
        <w:autoSpaceDE w:val="0"/>
        <w:autoSpaceDN w:val="0"/>
        <w:adjustRightInd w:val="0"/>
        <w:spacing w:after="240"/>
        <w:rPr>
          <w:rFonts w:ascii="Times Roman" w:hAnsi="Times Roman" w:cs="Times Roman"/>
          <w:color w:val="000000"/>
          <w:sz w:val="26"/>
          <w:szCs w:val="26"/>
        </w:rPr>
      </w:pPr>
      <w:r>
        <w:rPr>
          <w:rFonts w:ascii="Times Roman" w:hAnsi="Times Roman" w:cs="Times Roman"/>
          <w:noProof/>
          <w:color w:val="000000"/>
          <w:sz w:val="26"/>
          <w:szCs w:val="26"/>
        </w:rPr>
        <w:drawing>
          <wp:inline distT="0" distB="0" distL="0" distR="0" wp14:anchorId="49F55415" wp14:editId="214986A1">
            <wp:extent cx="5486400" cy="445123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451230"/>
                    </a:xfrm>
                    <a:prstGeom prst="rect">
                      <a:avLst/>
                    </a:prstGeom>
                    <a:noFill/>
                    <a:ln>
                      <a:noFill/>
                    </a:ln>
                  </pic:spPr>
                </pic:pic>
              </a:graphicData>
            </a:graphic>
          </wp:inline>
        </w:drawing>
      </w:r>
    </w:p>
    <w:p w14:paraId="0B5978AC" w14:textId="25A647ED" w:rsidR="00CA50C0" w:rsidRDefault="00CA50C0" w:rsidP="00CA50C0">
      <w:pPr>
        <w:widowControl w:val="0"/>
        <w:autoSpaceDE w:val="0"/>
        <w:autoSpaceDN w:val="0"/>
        <w:adjustRightInd w:val="0"/>
        <w:spacing w:after="240"/>
        <w:rPr>
          <w:rFonts w:ascii="Times Roman" w:hAnsi="Times Roman" w:cs="Times Roman"/>
          <w:color w:val="000000"/>
          <w:sz w:val="26"/>
          <w:szCs w:val="26"/>
        </w:rPr>
      </w:pPr>
      <w:r w:rsidRPr="00B22833">
        <w:rPr>
          <w:rFonts w:ascii="Times Roman" w:hAnsi="Times Roman" w:cs="Times Roman"/>
          <w:b/>
          <w:color w:val="000000"/>
          <w:sz w:val="26"/>
          <w:szCs w:val="26"/>
        </w:rPr>
        <w:t>Fig</w:t>
      </w:r>
      <w:r w:rsidR="00B22833">
        <w:rPr>
          <w:rFonts w:ascii="Times Roman" w:hAnsi="Times Roman" w:cs="Times Roman"/>
          <w:b/>
          <w:color w:val="000000"/>
          <w:sz w:val="26"/>
          <w:szCs w:val="26"/>
        </w:rPr>
        <w:t>ure</w:t>
      </w:r>
      <w:r w:rsidRPr="00B22833">
        <w:rPr>
          <w:rFonts w:ascii="Times Roman" w:hAnsi="Times Roman" w:cs="Times Roman"/>
          <w:b/>
          <w:color w:val="000000"/>
          <w:sz w:val="26"/>
          <w:szCs w:val="26"/>
        </w:rPr>
        <w:t xml:space="preserve"> </w:t>
      </w:r>
      <w:proofErr w:type="gramStart"/>
      <w:r w:rsidRPr="00B22833">
        <w:rPr>
          <w:rFonts w:ascii="Times Roman" w:hAnsi="Times Roman" w:cs="Times Roman"/>
          <w:b/>
          <w:color w:val="000000"/>
          <w:sz w:val="26"/>
          <w:szCs w:val="26"/>
        </w:rPr>
        <w:t>4.</w:t>
      </w:r>
      <w:r w:rsidR="003A4680" w:rsidRPr="00B22833">
        <w:rPr>
          <w:rFonts w:ascii="Times Roman" w:hAnsi="Times Roman" w:cs="Times Roman"/>
          <w:b/>
          <w:color w:val="000000"/>
          <w:sz w:val="26"/>
          <w:szCs w:val="26"/>
        </w:rPr>
        <w:t>2</w:t>
      </w:r>
      <w:r w:rsidR="003A4680">
        <w:rPr>
          <w:rFonts w:ascii="Times Roman" w:hAnsi="Times Roman" w:cs="Times Roman"/>
          <w:b/>
          <w:color w:val="000000"/>
          <w:sz w:val="26"/>
          <w:szCs w:val="26"/>
        </w:rPr>
        <w:t>7</w:t>
      </w:r>
      <w:r w:rsidR="003A4680">
        <w:rPr>
          <w:rFonts w:ascii="Times Roman" w:hAnsi="Times Roman" w:cs="Times Roman"/>
          <w:color w:val="000000"/>
          <w:sz w:val="26"/>
          <w:szCs w:val="26"/>
        </w:rPr>
        <w:t xml:space="preserve">  </w:t>
      </w:r>
      <w:r w:rsidR="00DD27F3">
        <w:rPr>
          <w:rFonts w:ascii="Times Roman" w:hAnsi="Times Roman" w:cs="Times Roman"/>
          <w:color w:val="000000"/>
          <w:sz w:val="26"/>
          <w:szCs w:val="26"/>
        </w:rPr>
        <w:t>Concentrations</w:t>
      </w:r>
      <w:proofErr w:type="gramEnd"/>
      <w:r w:rsidR="00DD27F3">
        <w:rPr>
          <w:rFonts w:ascii="Times Roman" w:hAnsi="Times Roman" w:cs="Times Roman"/>
          <w:color w:val="000000"/>
          <w:sz w:val="26"/>
          <w:szCs w:val="26"/>
        </w:rPr>
        <w:t xml:space="preserve"> of total </w:t>
      </w:r>
      <w:proofErr w:type="spellStart"/>
      <w:r w:rsidR="00DD27F3">
        <w:rPr>
          <w:rFonts w:ascii="Times Roman" w:hAnsi="Times Roman" w:cs="Times Roman"/>
          <w:color w:val="000000"/>
          <w:sz w:val="26"/>
          <w:szCs w:val="26"/>
        </w:rPr>
        <w:t>Kjeldahl</w:t>
      </w:r>
      <w:proofErr w:type="spellEnd"/>
      <w:r w:rsidR="00DD27F3">
        <w:rPr>
          <w:rFonts w:ascii="Times Roman" w:hAnsi="Times Roman" w:cs="Times Roman"/>
          <w:color w:val="000000"/>
          <w:sz w:val="26"/>
          <w:szCs w:val="26"/>
        </w:rPr>
        <w:t xml:space="preserve"> nitrogen in samples collected by agency.  Red dots indicate detected values, while blue dots indicate the detection limit for samples flagged as non-detect. </w:t>
      </w:r>
    </w:p>
    <w:p w14:paraId="601CFAE8" w14:textId="77777777" w:rsidR="001564D7" w:rsidRDefault="001564D7" w:rsidP="00CA50C0">
      <w:pPr>
        <w:widowControl w:val="0"/>
        <w:autoSpaceDE w:val="0"/>
        <w:autoSpaceDN w:val="0"/>
        <w:adjustRightInd w:val="0"/>
        <w:spacing w:after="240"/>
        <w:rPr>
          <w:rFonts w:ascii="Times Roman" w:hAnsi="Times Roman" w:cs="Times Roman"/>
          <w:color w:val="000000"/>
          <w:sz w:val="26"/>
          <w:szCs w:val="26"/>
        </w:rPr>
      </w:pPr>
    </w:p>
    <w:p w14:paraId="52D288D9" w14:textId="77777777" w:rsidR="001564D7" w:rsidRDefault="001564D7" w:rsidP="00CA50C0">
      <w:pPr>
        <w:widowControl w:val="0"/>
        <w:autoSpaceDE w:val="0"/>
        <w:autoSpaceDN w:val="0"/>
        <w:adjustRightInd w:val="0"/>
        <w:spacing w:after="240"/>
        <w:rPr>
          <w:rFonts w:ascii="Times Roman" w:hAnsi="Times Roman" w:cs="Times Roman"/>
          <w:color w:val="000000"/>
          <w:sz w:val="26"/>
          <w:szCs w:val="26"/>
        </w:rPr>
      </w:pPr>
    </w:p>
    <w:p w14:paraId="5CB544F8" w14:textId="70E38679" w:rsidR="00CA50C0" w:rsidRPr="00402565" w:rsidRDefault="00CA50C0" w:rsidP="00CA50C0">
      <w:pPr>
        <w:widowControl w:val="0"/>
        <w:autoSpaceDE w:val="0"/>
        <w:autoSpaceDN w:val="0"/>
        <w:adjustRightInd w:val="0"/>
        <w:spacing w:after="240"/>
        <w:rPr>
          <w:rFonts w:ascii="Times Roman" w:hAnsi="Times Roman" w:cs="Times Roman"/>
          <w:sz w:val="26"/>
          <w:szCs w:val="26"/>
        </w:rPr>
      </w:pPr>
      <w:r>
        <w:rPr>
          <w:rFonts w:ascii="Times Roman" w:hAnsi="Times Roman" w:cs="Times Roman"/>
          <w:color w:val="000000"/>
          <w:sz w:val="26"/>
          <w:szCs w:val="26"/>
        </w:rPr>
        <w:t xml:space="preserve">Based on linear models of </w:t>
      </w:r>
      <w:proofErr w:type="spellStart"/>
      <w:r w:rsidRPr="00AF2069">
        <w:rPr>
          <w:rFonts w:ascii="Times Roman" w:hAnsi="Times Roman" w:cs="Times Roman"/>
          <w:i/>
          <w:color w:val="000000"/>
          <w:sz w:val="26"/>
          <w:szCs w:val="26"/>
        </w:rPr>
        <w:t>ln</w:t>
      </w:r>
      <w:proofErr w:type="spellEnd"/>
      <w:r>
        <w:rPr>
          <w:rFonts w:ascii="Times Roman" w:hAnsi="Times Roman" w:cs="Times Roman"/>
          <w:color w:val="000000"/>
          <w:sz w:val="26"/>
          <w:szCs w:val="26"/>
        </w:rPr>
        <w:t xml:space="preserve">-transformed </w:t>
      </w:r>
      <w:r w:rsidR="00D722BA">
        <w:rPr>
          <w:rFonts w:ascii="Times Roman" w:hAnsi="Times Roman" w:cs="Times Roman"/>
          <w:color w:val="000000"/>
          <w:sz w:val="26"/>
          <w:szCs w:val="26"/>
        </w:rPr>
        <w:t>TKN</w:t>
      </w:r>
      <w:r>
        <w:rPr>
          <w:rFonts w:ascii="Times Roman" w:hAnsi="Times Roman" w:cs="Times Roman"/>
          <w:color w:val="000000"/>
          <w:sz w:val="26"/>
          <w:szCs w:val="26"/>
        </w:rPr>
        <w:t xml:space="preserve"> versus individual predictors, the strong predictors identified for </w:t>
      </w:r>
      <w:r w:rsidR="00D722BA">
        <w:rPr>
          <w:rFonts w:ascii="Times Roman" w:hAnsi="Times Roman" w:cs="Times Roman"/>
          <w:color w:val="000000"/>
          <w:sz w:val="26"/>
          <w:szCs w:val="26"/>
        </w:rPr>
        <w:t>TKN</w:t>
      </w:r>
      <w:r>
        <w:rPr>
          <w:rFonts w:ascii="Times Roman" w:hAnsi="Times Roman" w:cs="Times Roman"/>
          <w:color w:val="000000"/>
          <w:sz w:val="26"/>
          <w:szCs w:val="26"/>
        </w:rPr>
        <w:t xml:space="preserve"> include: </w:t>
      </w:r>
      <w:r w:rsidR="00D722BA">
        <w:rPr>
          <w:rFonts w:ascii="Times Roman" w:hAnsi="Times Roman" w:cs="Times Roman"/>
          <w:color w:val="000000"/>
          <w:sz w:val="26"/>
          <w:szCs w:val="26"/>
        </w:rPr>
        <w:t xml:space="preserve">roofs, </w:t>
      </w:r>
      <w:proofErr w:type="spellStart"/>
      <w:r w:rsidR="00D722BA">
        <w:rPr>
          <w:rFonts w:ascii="Times Roman" w:hAnsi="Times Roman" w:cs="Times Roman"/>
          <w:color w:val="000000"/>
          <w:sz w:val="26"/>
          <w:szCs w:val="26"/>
        </w:rPr>
        <w:t>nodev</w:t>
      </w:r>
      <w:proofErr w:type="spellEnd"/>
      <w:r w:rsidR="00D722BA">
        <w:rPr>
          <w:rFonts w:ascii="Times Roman" w:hAnsi="Times Roman" w:cs="Times Roman"/>
          <w:color w:val="000000"/>
          <w:sz w:val="26"/>
          <w:szCs w:val="26"/>
        </w:rPr>
        <w:t xml:space="preserve">, </w:t>
      </w:r>
      <w:proofErr w:type="spellStart"/>
      <w:ins w:id="183" w:author="Eva Dusek Jennings" w:date="2022-02-28T11:35:00Z">
        <w:r w:rsidR="00F763D8">
          <w:rPr>
            <w:rFonts w:ascii="Times Roman" w:hAnsi="Times Roman" w:cs="Times Roman"/>
            <w:color w:val="000000"/>
            <w:sz w:val="26"/>
            <w:szCs w:val="26"/>
          </w:rPr>
          <w:t>sqrt_</w:t>
        </w:r>
      </w:ins>
      <w:r>
        <w:rPr>
          <w:rFonts w:ascii="Times Roman" w:hAnsi="Times Roman" w:cs="Times Roman"/>
          <w:color w:val="000000"/>
          <w:sz w:val="26"/>
          <w:szCs w:val="26"/>
        </w:rPr>
        <w:t>traffic</w:t>
      </w:r>
      <w:proofErr w:type="spellEnd"/>
      <w:r>
        <w:rPr>
          <w:rFonts w:ascii="Times Roman" w:hAnsi="Times Roman" w:cs="Times Roman"/>
          <w:color w:val="000000"/>
          <w:sz w:val="26"/>
          <w:szCs w:val="26"/>
        </w:rPr>
        <w:t xml:space="preserve">, </w:t>
      </w:r>
      <w:proofErr w:type="spellStart"/>
      <w:r>
        <w:rPr>
          <w:rFonts w:ascii="Times Roman" w:hAnsi="Times Roman" w:cs="Times Roman"/>
          <w:color w:val="000000"/>
          <w:sz w:val="26"/>
          <w:szCs w:val="26"/>
        </w:rPr>
        <w:t>sqrt_popn</w:t>
      </w:r>
      <w:proofErr w:type="spellEnd"/>
      <w:r>
        <w:rPr>
          <w:rFonts w:ascii="Times Roman" w:hAnsi="Times Roman" w:cs="Times Roman"/>
          <w:color w:val="000000"/>
          <w:sz w:val="26"/>
          <w:szCs w:val="26"/>
        </w:rPr>
        <w:t xml:space="preserve">, sqrt_CO2_res, </w:t>
      </w:r>
      <w:r w:rsidR="00D722BA">
        <w:rPr>
          <w:rFonts w:ascii="Times Roman" w:hAnsi="Times Roman" w:cs="Times Roman"/>
          <w:color w:val="000000"/>
          <w:sz w:val="26"/>
          <w:szCs w:val="26"/>
        </w:rPr>
        <w:t xml:space="preserve">sqrt_CO2_tot, sqrt_CO2_road, </w:t>
      </w:r>
      <w:r>
        <w:rPr>
          <w:rFonts w:ascii="Times Roman" w:hAnsi="Times Roman" w:cs="Times Roman"/>
          <w:color w:val="000000"/>
          <w:sz w:val="26"/>
          <w:szCs w:val="26"/>
        </w:rPr>
        <w:t>devAge2</w:t>
      </w:r>
      <w:r w:rsidR="00D722BA">
        <w:rPr>
          <w:rFonts w:ascii="Times Roman" w:hAnsi="Times Roman" w:cs="Times Roman"/>
          <w:color w:val="000000"/>
          <w:sz w:val="26"/>
          <w:szCs w:val="26"/>
        </w:rPr>
        <w:t xml:space="preserve">, </w:t>
      </w:r>
      <w:proofErr w:type="spellStart"/>
      <w:r w:rsidR="00D722BA">
        <w:rPr>
          <w:rFonts w:ascii="Times Roman" w:hAnsi="Times Roman" w:cs="Times Roman"/>
          <w:color w:val="000000"/>
          <w:sz w:val="26"/>
          <w:szCs w:val="26"/>
        </w:rPr>
        <w:t>roof_inURB</w:t>
      </w:r>
      <w:proofErr w:type="spellEnd"/>
      <w:r w:rsidR="00D722BA">
        <w:rPr>
          <w:rFonts w:ascii="Times Roman" w:hAnsi="Times Roman" w:cs="Times Roman"/>
          <w:color w:val="000000"/>
          <w:sz w:val="26"/>
          <w:szCs w:val="26"/>
        </w:rPr>
        <w:t xml:space="preserve"> and </w:t>
      </w:r>
      <w:proofErr w:type="spellStart"/>
      <w:r w:rsidR="00D722BA">
        <w:rPr>
          <w:rFonts w:ascii="Times Roman" w:hAnsi="Times Roman" w:cs="Times Roman"/>
          <w:color w:val="000000"/>
          <w:sz w:val="26"/>
          <w:szCs w:val="26"/>
        </w:rPr>
        <w:t>roof_intURB_</w:t>
      </w:r>
      <w:r w:rsidR="00D722BA" w:rsidRPr="00402565">
        <w:rPr>
          <w:rFonts w:ascii="Times Roman" w:hAnsi="Times Roman" w:cs="Times Roman"/>
          <w:sz w:val="26"/>
          <w:szCs w:val="26"/>
        </w:rPr>
        <w:t>IND</w:t>
      </w:r>
      <w:proofErr w:type="spellEnd"/>
      <w:r w:rsidRPr="00402565">
        <w:rPr>
          <w:rFonts w:ascii="Times Roman" w:hAnsi="Times Roman" w:cs="Times Roman"/>
          <w:sz w:val="26"/>
          <w:szCs w:val="26"/>
        </w:rPr>
        <w:t xml:space="preserve"> (Fig</w:t>
      </w:r>
      <w:r w:rsidR="00B22833" w:rsidRPr="00402565">
        <w:rPr>
          <w:rFonts w:ascii="Times Roman" w:hAnsi="Times Roman" w:cs="Times Roman"/>
          <w:sz w:val="26"/>
          <w:szCs w:val="26"/>
        </w:rPr>
        <w:t>.</w:t>
      </w:r>
      <w:r w:rsidRPr="00402565">
        <w:rPr>
          <w:rFonts w:ascii="Times Roman" w:hAnsi="Times Roman" w:cs="Times Roman"/>
          <w:sz w:val="26"/>
          <w:szCs w:val="26"/>
        </w:rPr>
        <w:t xml:space="preserve"> 4.</w:t>
      </w:r>
      <w:r w:rsidR="003A4680" w:rsidRPr="00402565">
        <w:rPr>
          <w:rFonts w:ascii="Times Roman" w:hAnsi="Times Roman" w:cs="Times Roman"/>
          <w:sz w:val="26"/>
          <w:szCs w:val="26"/>
        </w:rPr>
        <w:t>28</w:t>
      </w:r>
      <w:r w:rsidRPr="00402565">
        <w:rPr>
          <w:rFonts w:ascii="Times Roman" w:hAnsi="Times Roman" w:cs="Times Roman"/>
          <w:sz w:val="26"/>
          <w:szCs w:val="26"/>
        </w:rPr>
        <w:t xml:space="preserve">).  </w:t>
      </w:r>
    </w:p>
    <w:p w14:paraId="3123D7A1" w14:textId="6599469B" w:rsidR="00CA50C0" w:rsidRDefault="00D722BA" w:rsidP="00CA50C0">
      <w:pPr>
        <w:widowControl w:val="0"/>
        <w:autoSpaceDE w:val="0"/>
        <w:autoSpaceDN w:val="0"/>
        <w:adjustRightInd w:val="0"/>
        <w:spacing w:after="240"/>
        <w:rPr>
          <w:rFonts w:ascii="Times Roman" w:hAnsi="Times Roman" w:cs="Times Roman"/>
          <w:color w:val="000000"/>
          <w:sz w:val="26"/>
          <w:szCs w:val="26"/>
        </w:rPr>
      </w:pPr>
      <w:del w:id="184" w:author="Eva Dusek Jennings" w:date="2022-02-28T11:35:00Z">
        <w:r w:rsidDel="00F763D8">
          <w:rPr>
            <w:rFonts w:ascii="Times Roman" w:hAnsi="Times Roman" w:cs="Times Roman"/>
            <w:noProof/>
            <w:color w:val="000000"/>
            <w:sz w:val="26"/>
            <w:szCs w:val="26"/>
          </w:rPr>
          <w:drawing>
            <wp:inline distT="0" distB="0" distL="0" distR="0" wp14:anchorId="2FED8734" wp14:editId="592A8B38">
              <wp:extent cx="5485765" cy="3373120"/>
              <wp:effectExtent l="0" t="0" r="635" b="508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a:extLst>
                          <a:ext uri="{28A0092B-C50C-407E-A947-70E740481C1C}">
                            <a14:useLocalDpi xmlns:a14="http://schemas.microsoft.com/office/drawing/2010/main" val="0"/>
                          </a:ext>
                        </a:extLst>
                      </a:blip>
                      <a:srcRect b="24212"/>
                      <a:stretch/>
                    </pic:blipFill>
                    <pic:spPr bwMode="auto">
                      <a:xfrm>
                        <a:off x="0" y="0"/>
                        <a:ext cx="5486400" cy="3373510"/>
                      </a:xfrm>
                      <a:prstGeom prst="rect">
                        <a:avLst/>
                      </a:prstGeom>
                      <a:noFill/>
                      <a:ln>
                        <a:noFill/>
                      </a:ln>
                      <a:extLst>
                        <a:ext uri="{53640926-AAD7-44d8-BBD7-CCE9431645EC}">
                          <a14:shadowObscured xmlns:a14="http://schemas.microsoft.com/office/drawing/2010/main"/>
                        </a:ext>
                      </a:extLst>
                    </pic:spPr>
                  </pic:pic>
                </a:graphicData>
              </a:graphic>
            </wp:inline>
          </w:drawing>
        </w:r>
      </w:del>
      <w:ins w:id="185" w:author="Eva Dusek Jennings" w:date="2022-02-28T11:35:00Z">
        <w:r w:rsidR="00F763D8" w:rsidRPr="00F763D8">
          <w:t xml:space="preserve"> </w:t>
        </w:r>
        <w:r w:rsidR="00F763D8">
          <w:rPr>
            <w:rFonts w:ascii="Times Roman" w:hAnsi="Times Roman" w:cs="Times Roman"/>
            <w:noProof/>
            <w:color w:val="000000"/>
            <w:sz w:val="26"/>
            <w:szCs w:val="26"/>
          </w:rPr>
          <w:drawing>
            <wp:inline distT="0" distB="0" distL="0" distR="0" wp14:anchorId="4ACC66CD" wp14:editId="6C360ED2">
              <wp:extent cx="5486400" cy="4112605"/>
              <wp:effectExtent l="0" t="0" r="0" b="2540"/>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4112605"/>
                      </a:xfrm>
                      <a:prstGeom prst="rect">
                        <a:avLst/>
                      </a:prstGeom>
                      <a:noFill/>
                      <a:ln>
                        <a:noFill/>
                      </a:ln>
                    </pic:spPr>
                  </pic:pic>
                </a:graphicData>
              </a:graphic>
            </wp:inline>
          </w:drawing>
        </w:r>
      </w:ins>
    </w:p>
    <w:p w14:paraId="66556246" w14:textId="4DC35399" w:rsidR="00CA50C0" w:rsidRDefault="00CA50C0" w:rsidP="00CA50C0">
      <w:pPr>
        <w:widowControl w:val="0"/>
        <w:autoSpaceDE w:val="0"/>
        <w:autoSpaceDN w:val="0"/>
        <w:adjustRightInd w:val="0"/>
        <w:spacing w:after="240" w:line="300" w:lineRule="atLeast"/>
        <w:rPr>
          <w:rFonts w:cs="Times Roman"/>
          <w:color w:val="000000"/>
          <w:sz w:val="26"/>
          <w:szCs w:val="26"/>
        </w:rPr>
      </w:pPr>
      <w:r w:rsidRPr="00467F9D">
        <w:rPr>
          <w:rFonts w:ascii="Times Roman" w:hAnsi="Times Roman" w:cs="Times Roman"/>
          <w:b/>
          <w:sz w:val="26"/>
          <w:szCs w:val="26"/>
        </w:rPr>
        <w:t xml:space="preserve">Figure </w:t>
      </w:r>
      <w:proofErr w:type="gramStart"/>
      <w:r w:rsidRPr="00467F9D">
        <w:rPr>
          <w:rFonts w:ascii="Times Roman" w:hAnsi="Times Roman" w:cs="Times Roman"/>
          <w:b/>
          <w:sz w:val="26"/>
          <w:szCs w:val="26"/>
        </w:rPr>
        <w:t>4.</w:t>
      </w:r>
      <w:r w:rsidR="003A4680" w:rsidRPr="00467F9D">
        <w:rPr>
          <w:rFonts w:ascii="Times Roman" w:hAnsi="Times Roman" w:cs="Times Roman"/>
          <w:b/>
          <w:sz w:val="26"/>
          <w:szCs w:val="26"/>
        </w:rPr>
        <w:t xml:space="preserve">28  </w:t>
      </w:r>
      <w:r w:rsidRPr="00467F9D">
        <w:rPr>
          <w:rFonts w:cs="Times Roman"/>
          <w:sz w:val="26"/>
          <w:szCs w:val="26"/>
        </w:rPr>
        <w:t>Strong</w:t>
      </w:r>
      <w:proofErr w:type="gramEnd"/>
      <w:r w:rsidRPr="00D03419">
        <w:rPr>
          <w:rFonts w:cs="Times Roman"/>
          <w:color w:val="000000"/>
          <w:sz w:val="26"/>
          <w:szCs w:val="26"/>
        </w:rPr>
        <w:t xml:space="preserve"> predictors for </w:t>
      </w:r>
      <w:r w:rsidR="00DD6343">
        <w:rPr>
          <w:rFonts w:cs="Times Roman"/>
          <w:color w:val="000000"/>
          <w:sz w:val="26"/>
          <w:szCs w:val="26"/>
        </w:rPr>
        <w:t xml:space="preserve">total </w:t>
      </w:r>
      <w:proofErr w:type="spellStart"/>
      <w:r w:rsidR="00DD6343">
        <w:rPr>
          <w:rFonts w:cs="Times Roman"/>
          <w:color w:val="000000"/>
          <w:sz w:val="26"/>
          <w:szCs w:val="26"/>
        </w:rPr>
        <w:t>Kjeldahl</w:t>
      </w:r>
      <w:proofErr w:type="spellEnd"/>
      <w:r w:rsidR="00DD6343">
        <w:rPr>
          <w:rFonts w:cs="Times Roman"/>
          <w:color w:val="000000"/>
          <w:sz w:val="26"/>
          <w:szCs w:val="26"/>
        </w:rPr>
        <w:t xml:space="preserve"> nitrogen</w:t>
      </w:r>
      <w:r w:rsidRPr="00D03419">
        <w:rPr>
          <w:rFonts w:cs="Times Roman"/>
          <w:color w:val="000000"/>
          <w:sz w:val="26"/>
          <w:szCs w:val="26"/>
        </w:rPr>
        <w:t xml:space="preserve">, showing linear model fit (blue line) for the relationship between </w:t>
      </w:r>
      <w:proofErr w:type="spellStart"/>
      <w:r w:rsidRPr="00D03419">
        <w:rPr>
          <w:rFonts w:cs="Times Roman"/>
          <w:i/>
          <w:color w:val="000000"/>
          <w:sz w:val="26"/>
          <w:szCs w:val="26"/>
        </w:rPr>
        <w:t>ln</w:t>
      </w:r>
      <w:proofErr w:type="spellEnd"/>
      <w:r w:rsidRPr="00D03419">
        <w:rPr>
          <w:rFonts w:cs="Times Roman"/>
          <w:color w:val="000000"/>
          <w:sz w:val="26"/>
          <w:szCs w:val="26"/>
        </w:rPr>
        <w:t xml:space="preserve">-transformed </w:t>
      </w:r>
      <w:r w:rsidR="00DD6343">
        <w:rPr>
          <w:rFonts w:cs="Times Roman"/>
          <w:color w:val="000000"/>
          <w:sz w:val="26"/>
          <w:szCs w:val="26"/>
        </w:rPr>
        <w:t xml:space="preserve">total </w:t>
      </w:r>
      <w:proofErr w:type="spellStart"/>
      <w:r w:rsidR="00DD6343">
        <w:rPr>
          <w:rFonts w:cs="Times Roman"/>
          <w:color w:val="000000"/>
          <w:sz w:val="26"/>
          <w:szCs w:val="26"/>
        </w:rPr>
        <w:t>Kjeldahl</w:t>
      </w:r>
      <w:proofErr w:type="spellEnd"/>
      <w:r w:rsidR="00DD6343">
        <w:rPr>
          <w:rFonts w:cs="Times Roman"/>
          <w:color w:val="000000"/>
          <w:sz w:val="26"/>
          <w:szCs w:val="26"/>
        </w:rPr>
        <w:t xml:space="preserve"> nitrogen</w:t>
      </w:r>
      <w:r w:rsidRPr="00D03419">
        <w:rPr>
          <w:rFonts w:cs="Times Roman"/>
          <w:color w:val="000000"/>
          <w:sz w:val="26"/>
          <w:szCs w:val="26"/>
        </w:rPr>
        <w:t xml:space="preserve"> concentration and each predictor in turn.</w:t>
      </w:r>
    </w:p>
    <w:p w14:paraId="48F14000" w14:textId="77777777" w:rsidR="004C4A71" w:rsidRDefault="004C4A71" w:rsidP="00CA50C0">
      <w:pPr>
        <w:widowControl w:val="0"/>
        <w:autoSpaceDE w:val="0"/>
        <w:autoSpaceDN w:val="0"/>
        <w:adjustRightInd w:val="0"/>
        <w:spacing w:after="240" w:line="300" w:lineRule="atLeast"/>
        <w:rPr>
          <w:rFonts w:cs="Times Roman"/>
          <w:color w:val="000000"/>
          <w:sz w:val="26"/>
          <w:szCs w:val="26"/>
        </w:rPr>
      </w:pPr>
    </w:p>
    <w:p w14:paraId="74A81109" w14:textId="0DAF3DB0" w:rsidR="00CA50C0" w:rsidRPr="00D03419" w:rsidRDefault="00CA50C0" w:rsidP="00CA50C0">
      <w:pPr>
        <w:widowControl w:val="0"/>
        <w:autoSpaceDE w:val="0"/>
        <w:autoSpaceDN w:val="0"/>
        <w:adjustRightInd w:val="0"/>
        <w:spacing w:after="240" w:line="300" w:lineRule="atLeast"/>
        <w:rPr>
          <w:rFonts w:cs="Times Roman"/>
          <w:color w:val="000000"/>
          <w:sz w:val="26"/>
          <w:szCs w:val="26"/>
        </w:rPr>
      </w:pPr>
      <w:r w:rsidRPr="00D03419">
        <w:rPr>
          <w:rFonts w:cs="Times Roman"/>
          <w:color w:val="000000"/>
          <w:sz w:val="26"/>
          <w:szCs w:val="26"/>
        </w:rPr>
        <w:t xml:space="preserve">The precipitation predictor used for </w:t>
      </w:r>
      <w:r w:rsidR="00D722BA">
        <w:rPr>
          <w:rFonts w:cs="Times Roman"/>
          <w:color w:val="000000"/>
          <w:sz w:val="26"/>
          <w:szCs w:val="26"/>
        </w:rPr>
        <w:t>TKN</w:t>
      </w:r>
      <w:r>
        <w:rPr>
          <w:rFonts w:cs="Times Roman"/>
          <w:color w:val="000000"/>
          <w:sz w:val="26"/>
          <w:szCs w:val="26"/>
        </w:rPr>
        <w:t xml:space="preserve"> was </w:t>
      </w:r>
      <w:r w:rsidR="00D722BA">
        <w:rPr>
          <w:rFonts w:cs="Times Roman"/>
          <w:color w:val="000000"/>
          <w:sz w:val="26"/>
          <w:szCs w:val="26"/>
        </w:rPr>
        <w:t>14</w:t>
      </w:r>
      <w:r w:rsidRPr="00D03419">
        <w:rPr>
          <w:rFonts w:cs="Times Roman"/>
          <w:color w:val="000000"/>
          <w:sz w:val="26"/>
          <w:szCs w:val="26"/>
        </w:rPr>
        <w:t xml:space="preserve">-day cumulative precipitation.  In addition, evidence of higher </w:t>
      </w:r>
      <w:r w:rsidR="00D722BA">
        <w:rPr>
          <w:rFonts w:cs="Times Roman"/>
          <w:color w:val="000000"/>
          <w:sz w:val="26"/>
          <w:szCs w:val="26"/>
        </w:rPr>
        <w:t>TKN</w:t>
      </w:r>
      <w:r w:rsidRPr="00D03419">
        <w:rPr>
          <w:rFonts w:cs="Times Roman"/>
          <w:color w:val="000000"/>
          <w:sz w:val="26"/>
          <w:szCs w:val="26"/>
        </w:rPr>
        <w:t xml:space="preserve"> </w:t>
      </w:r>
      <w:r w:rsidR="00D722BA">
        <w:rPr>
          <w:rFonts w:cs="Times Roman"/>
          <w:color w:val="000000"/>
          <w:sz w:val="26"/>
          <w:szCs w:val="26"/>
        </w:rPr>
        <w:t>concentrations during summer le</w:t>
      </w:r>
      <w:r w:rsidRPr="00D03419">
        <w:rPr>
          <w:rFonts w:cs="Times Roman"/>
          <w:color w:val="000000"/>
          <w:sz w:val="26"/>
          <w:szCs w:val="26"/>
        </w:rPr>
        <w:t xml:space="preserve">d us to add </w:t>
      </w:r>
      <w:r w:rsidRPr="00D03419">
        <w:rPr>
          <w:rFonts w:cs="Times Roman"/>
          <w:i/>
          <w:color w:val="000000"/>
          <w:sz w:val="26"/>
          <w:szCs w:val="26"/>
        </w:rPr>
        <w:t>summer</w:t>
      </w:r>
      <w:r w:rsidRPr="00D03419">
        <w:rPr>
          <w:rFonts w:cs="Times Roman"/>
          <w:color w:val="000000"/>
          <w:sz w:val="26"/>
          <w:szCs w:val="26"/>
        </w:rPr>
        <w:t xml:space="preserve"> as a categorical predictor to the </w:t>
      </w:r>
      <w:r w:rsidR="00D722BA">
        <w:rPr>
          <w:rFonts w:cs="Times Roman"/>
          <w:color w:val="000000"/>
          <w:sz w:val="26"/>
          <w:szCs w:val="26"/>
        </w:rPr>
        <w:t>TKN</w:t>
      </w:r>
      <w:r>
        <w:rPr>
          <w:rFonts w:cs="Times Roman"/>
          <w:color w:val="000000"/>
          <w:sz w:val="26"/>
          <w:szCs w:val="26"/>
        </w:rPr>
        <w:t xml:space="preserve"> </w:t>
      </w:r>
      <w:r w:rsidRPr="00D03419">
        <w:rPr>
          <w:rFonts w:cs="Times Roman"/>
          <w:color w:val="000000"/>
          <w:sz w:val="26"/>
          <w:szCs w:val="26"/>
        </w:rPr>
        <w:t xml:space="preserve">model (where </w:t>
      </w:r>
      <w:r w:rsidRPr="00D03419">
        <w:rPr>
          <w:rFonts w:cs="Times Roman"/>
          <w:i/>
          <w:color w:val="000000"/>
          <w:sz w:val="26"/>
          <w:szCs w:val="26"/>
        </w:rPr>
        <w:t>summer</w:t>
      </w:r>
      <w:r w:rsidRPr="00D03419">
        <w:rPr>
          <w:rFonts w:cs="Times Roman"/>
          <w:color w:val="000000"/>
          <w:sz w:val="26"/>
          <w:szCs w:val="26"/>
        </w:rPr>
        <w:t xml:space="preserve"> = 1 during July, August, September, and </w:t>
      </w:r>
      <w:r w:rsidRPr="00D03419">
        <w:rPr>
          <w:rFonts w:cs="Times Roman"/>
          <w:i/>
          <w:color w:val="000000"/>
          <w:sz w:val="26"/>
          <w:szCs w:val="26"/>
        </w:rPr>
        <w:t>summer</w:t>
      </w:r>
      <w:r w:rsidRPr="00D03419">
        <w:rPr>
          <w:rFonts w:cs="Times Roman"/>
          <w:color w:val="000000"/>
          <w:sz w:val="26"/>
          <w:szCs w:val="26"/>
        </w:rPr>
        <w:t xml:space="preserve"> = 0 for all other months).  </w:t>
      </w:r>
    </w:p>
    <w:p w14:paraId="6EA27EE7" w14:textId="6FFD253C" w:rsidR="00CA50C0" w:rsidRPr="00D03419" w:rsidRDefault="00CA50C0" w:rsidP="00CA50C0">
      <w:pPr>
        <w:widowControl w:val="0"/>
        <w:autoSpaceDE w:val="0"/>
        <w:autoSpaceDN w:val="0"/>
        <w:adjustRightInd w:val="0"/>
        <w:spacing w:after="240" w:line="300" w:lineRule="atLeast"/>
        <w:rPr>
          <w:rFonts w:cs="Times Roman"/>
          <w:color w:val="000000"/>
          <w:sz w:val="26"/>
          <w:szCs w:val="26"/>
        </w:rPr>
      </w:pPr>
      <w:r w:rsidRPr="00402565">
        <w:rPr>
          <w:rFonts w:cs="Times Roman"/>
          <w:sz w:val="26"/>
          <w:szCs w:val="26"/>
        </w:rPr>
        <w:t>Residuals plotted against fitted values showed signs of slight heterogeneity (Fig</w:t>
      </w:r>
      <w:r w:rsidR="00BE1034" w:rsidRPr="00402565">
        <w:rPr>
          <w:rFonts w:cs="Times Roman"/>
          <w:sz w:val="26"/>
          <w:szCs w:val="26"/>
        </w:rPr>
        <w:t>.</w:t>
      </w:r>
      <w:r w:rsidRPr="00402565">
        <w:rPr>
          <w:rFonts w:cs="Times Roman"/>
          <w:sz w:val="26"/>
          <w:szCs w:val="26"/>
        </w:rPr>
        <w:t xml:space="preserve"> 4.</w:t>
      </w:r>
      <w:r w:rsidR="003A4680" w:rsidRPr="00402565">
        <w:rPr>
          <w:rFonts w:cs="Times Roman"/>
          <w:sz w:val="26"/>
          <w:szCs w:val="26"/>
        </w:rPr>
        <w:t>29</w:t>
      </w:r>
      <w:r>
        <w:rPr>
          <w:rFonts w:cs="Times Roman"/>
          <w:color w:val="000000"/>
          <w:sz w:val="26"/>
          <w:szCs w:val="26"/>
        </w:rPr>
        <w:t>, left plot</w:t>
      </w:r>
      <w:r w:rsidRPr="00D03419">
        <w:rPr>
          <w:rFonts w:cs="Times Roman"/>
          <w:color w:val="000000"/>
          <w:sz w:val="26"/>
          <w:szCs w:val="26"/>
        </w:rPr>
        <w:t xml:space="preserve">).  Of the variance structures tested, the best fit </w:t>
      </w:r>
      <w:r>
        <w:rPr>
          <w:rFonts w:cs="Times Roman"/>
          <w:color w:val="000000"/>
          <w:sz w:val="26"/>
          <w:szCs w:val="26"/>
        </w:rPr>
        <w:t>allows</w:t>
      </w:r>
      <w:r w:rsidRPr="00D03419">
        <w:rPr>
          <w:rFonts w:cs="Times Roman"/>
          <w:color w:val="000000"/>
          <w:sz w:val="26"/>
          <w:szCs w:val="26"/>
        </w:rPr>
        <w:t xml:space="preserve"> residual variation </w:t>
      </w:r>
      <w:r>
        <w:rPr>
          <w:rFonts w:cs="Times Roman"/>
          <w:color w:val="000000"/>
          <w:sz w:val="26"/>
          <w:szCs w:val="26"/>
        </w:rPr>
        <w:t>to differ</w:t>
      </w:r>
      <w:r w:rsidRPr="00D03419">
        <w:rPr>
          <w:rFonts w:cs="Times Roman"/>
          <w:color w:val="000000"/>
          <w:sz w:val="26"/>
          <w:szCs w:val="26"/>
        </w:rPr>
        <w:t xml:space="preserve"> by agency </w:t>
      </w:r>
      <w:r w:rsidRPr="00D03419">
        <w:rPr>
          <w:rFonts w:cs="Times Roman"/>
          <w:i/>
          <w:color w:val="000000"/>
          <w:sz w:val="26"/>
          <w:szCs w:val="26"/>
        </w:rPr>
        <w:t>j</w:t>
      </w:r>
      <w:r w:rsidRPr="00D03419">
        <w:rPr>
          <w:rFonts w:cs="Times Roman"/>
          <w:color w:val="000000"/>
          <w:sz w:val="26"/>
          <w:szCs w:val="26"/>
        </w:rPr>
        <w:t xml:space="preserve">.  </w:t>
      </w:r>
    </w:p>
    <w:p w14:paraId="6AEB4ED7" w14:textId="77777777" w:rsidR="00CA50C0" w:rsidRPr="00A138C8" w:rsidRDefault="00CA50C0" w:rsidP="00CA50C0">
      <w:pPr>
        <w:widowControl w:val="0"/>
        <w:autoSpaceDE w:val="0"/>
        <w:autoSpaceDN w:val="0"/>
        <w:adjustRightInd w:val="0"/>
        <w:spacing w:after="240" w:line="300" w:lineRule="atLeast"/>
        <w:ind w:left="720" w:firstLine="720"/>
        <w:rPr>
          <w:rFonts w:cs="Times Roman"/>
          <w:color w:val="000000"/>
          <w:sz w:val="28"/>
          <w:szCs w:val="28"/>
        </w:rPr>
      </w:pPr>
      <w:proofErr w:type="spellStart"/>
      <w:proofErr w:type="gramStart"/>
      <w:r w:rsidRPr="00A138C8">
        <w:rPr>
          <w:rFonts w:cs="Times Roman"/>
          <w:color w:val="000000"/>
          <w:sz w:val="28"/>
          <w:szCs w:val="28"/>
        </w:rPr>
        <w:t>var</w:t>
      </w:r>
      <w:proofErr w:type="spellEnd"/>
      <w:proofErr w:type="gramEnd"/>
      <w:r w:rsidRPr="00A138C8">
        <w:rPr>
          <w:rFonts w:cs="Times Roman"/>
          <w:color w:val="000000"/>
          <w:sz w:val="28"/>
          <w:szCs w:val="28"/>
        </w:rPr>
        <w:t>(</w:t>
      </w:r>
      <w:proofErr w:type="spellStart"/>
      <w:r w:rsidRPr="00A138C8">
        <w:rPr>
          <w:rFonts w:cs="Times Roman"/>
          <w:i/>
          <w:iCs/>
          <w:color w:val="000000"/>
          <w:sz w:val="28"/>
          <w:szCs w:val="28"/>
        </w:rPr>
        <w:t>ε</w:t>
      </w:r>
      <w:r>
        <w:rPr>
          <w:rFonts w:cs="Times Roman"/>
          <w:i/>
          <w:iCs/>
          <w:color w:val="000000"/>
          <w:sz w:val="28"/>
          <w:szCs w:val="28"/>
          <w:vertAlign w:val="subscript"/>
        </w:rPr>
        <w:t>j</w:t>
      </w:r>
      <w:proofErr w:type="spellEnd"/>
      <w:r w:rsidRPr="00A138C8">
        <w:rPr>
          <w:rFonts w:cs="Times Roman"/>
          <w:color w:val="000000"/>
          <w:sz w:val="28"/>
          <w:szCs w:val="28"/>
        </w:rPr>
        <w:t xml:space="preserve">) = </w:t>
      </w:r>
      <w:r w:rsidRPr="00A138C8">
        <w:rPr>
          <w:rFonts w:cs="Times Roman"/>
          <w:color w:val="000000"/>
          <w:sz w:val="28"/>
          <w:szCs w:val="28"/>
          <w:lang w:val="mr-IN"/>
        </w:rPr>
        <w:t>σ</w:t>
      </w:r>
      <w:r w:rsidRPr="00A138C8">
        <w:rPr>
          <w:rFonts w:cs="Times Roman"/>
          <w:color w:val="000000"/>
          <w:sz w:val="28"/>
          <w:szCs w:val="28"/>
          <w:vertAlign w:val="superscript"/>
        </w:rPr>
        <w:t>2</w:t>
      </w:r>
      <w:r w:rsidRPr="00A138C8">
        <w:rPr>
          <w:rFonts w:cs="Times Roman"/>
          <w:color w:val="000000"/>
          <w:sz w:val="28"/>
          <w:szCs w:val="28"/>
          <w:vertAlign w:val="subscript"/>
        </w:rPr>
        <w:t>j</w:t>
      </w:r>
    </w:p>
    <w:p w14:paraId="603C6FBC" w14:textId="06E64B04" w:rsidR="00CA50C0" w:rsidRDefault="00307714" w:rsidP="00CA50C0">
      <w:pPr>
        <w:widowControl w:val="0"/>
        <w:autoSpaceDE w:val="0"/>
        <w:autoSpaceDN w:val="0"/>
        <w:adjustRightInd w:val="0"/>
        <w:spacing w:after="240" w:line="300" w:lineRule="atLeast"/>
        <w:rPr>
          <w:rFonts w:ascii="Times Roman" w:hAnsi="Times Roman" w:cs="Times Roman"/>
          <w:color w:val="000000"/>
          <w:sz w:val="26"/>
          <w:szCs w:val="26"/>
        </w:rPr>
      </w:pPr>
      <w:r>
        <w:rPr>
          <w:rFonts w:ascii="Times Roman" w:hAnsi="Times Roman" w:cs="Times Roman"/>
          <w:noProof/>
          <w:color w:val="000000"/>
          <w:sz w:val="26"/>
          <w:szCs w:val="26"/>
        </w:rPr>
        <w:drawing>
          <wp:inline distT="0" distB="0" distL="0" distR="0" wp14:anchorId="4920DDA3" wp14:editId="39B8D6B3">
            <wp:extent cx="5485765" cy="2357120"/>
            <wp:effectExtent l="0" t="0" r="635" b="508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b="47040"/>
                    <a:stretch/>
                  </pic:blipFill>
                  <pic:spPr bwMode="auto">
                    <a:xfrm>
                      <a:off x="0" y="0"/>
                      <a:ext cx="5486400" cy="2357393"/>
                    </a:xfrm>
                    <a:prstGeom prst="rect">
                      <a:avLst/>
                    </a:prstGeom>
                    <a:noFill/>
                    <a:ln>
                      <a:noFill/>
                    </a:ln>
                    <a:extLst>
                      <a:ext uri="{53640926-AAD7-44d8-BBD7-CCE9431645EC}">
                        <a14:shadowObscured xmlns:a14="http://schemas.microsoft.com/office/drawing/2010/main"/>
                      </a:ext>
                    </a:extLst>
                  </pic:spPr>
                </pic:pic>
              </a:graphicData>
            </a:graphic>
          </wp:inline>
        </w:drawing>
      </w:r>
    </w:p>
    <w:p w14:paraId="09977337" w14:textId="1FEB861D" w:rsidR="00CA50C0" w:rsidRDefault="00CA50C0" w:rsidP="00CA50C0">
      <w:pPr>
        <w:widowControl w:val="0"/>
        <w:autoSpaceDE w:val="0"/>
        <w:autoSpaceDN w:val="0"/>
        <w:adjustRightInd w:val="0"/>
        <w:spacing w:after="240" w:line="300" w:lineRule="atLeast"/>
        <w:rPr>
          <w:rFonts w:ascii="Times Roman" w:hAnsi="Times Roman" w:cs="Times Roman"/>
          <w:color w:val="000000"/>
          <w:sz w:val="26"/>
          <w:szCs w:val="26"/>
        </w:rPr>
      </w:pPr>
      <w:r w:rsidRPr="00402565">
        <w:rPr>
          <w:rFonts w:ascii="Times Roman" w:hAnsi="Times Roman" w:cs="Times Roman"/>
          <w:b/>
          <w:sz w:val="26"/>
          <w:szCs w:val="26"/>
        </w:rPr>
        <w:t xml:space="preserve">Figure </w:t>
      </w:r>
      <w:proofErr w:type="gramStart"/>
      <w:r w:rsidRPr="00402565">
        <w:rPr>
          <w:rFonts w:ascii="Times Roman" w:hAnsi="Times Roman" w:cs="Times Roman"/>
          <w:b/>
          <w:sz w:val="26"/>
          <w:szCs w:val="26"/>
        </w:rPr>
        <w:t>4.</w:t>
      </w:r>
      <w:r w:rsidR="003A4680" w:rsidRPr="00402565">
        <w:rPr>
          <w:rFonts w:ascii="Times Roman" w:hAnsi="Times Roman" w:cs="Times Roman"/>
          <w:b/>
          <w:sz w:val="26"/>
          <w:szCs w:val="26"/>
        </w:rPr>
        <w:t>29</w:t>
      </w:r>
      <w:r w:rsidR="003A4680" w:rsidRPr="00402565">
        <w:rPr>
          <w:rFonts w:ascii="Times Roman" w:hAnsi="Times Roman" w:cs="Times Roman"/>
          <w:sz w:val="26"/>
          <w:szCs w:val="26"/>
        </w:rPr>
        <w:t xml:space="preserve">  </w:t>
      </w:r>
      <w:r w:rsidRPr="00402565">
        <w:rPr>
          <w:rFonts w:ascii="Times Roman" w:hAnsi="Times Roman" w:cs="Times Roman"/>
          <w:sz w:val="26"/>
          <w:szCs w:val="26"/>
        </w:rPr>
        <w:t>Normalized</w:t>
      </w:r>
      <w:proofErr w:type="gramEnd"/>
      <w:r>
        <w:rPr>
          <w:rFonts w:ascii="Times Roman" w:hAnsi="Times Roman" w:cs="Times Roman"/>
          <w:color w:val="000000"/>
          <w:sz w:val="26"/>
          <w:szCs w:val="26"/>
        </w:rPr>
        <w:t xml:space="preserve"> residuals from beyond-optimal model, with no variance structure (left), and with the best fit variance structure (right).</w:t>
      </w:r>
    </w:p>
    <w:p w14:paraId="122BB862" w14:textId="1F47C130" w:rsidR="00CA50C0" w:rsidRPr="00710338" w:rsidRDefault="00CA50C0" w:rsidP="00CA50C0">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 xml:space="preserve">The best model </w:t>
      </w:r>
      <w:r>
        <w:rPr>
          <w:rFonts w:cs="Times Roman"/>
          <w:color w:val="000000"/>
          <w:sz w:val="26"/>
          <w:szCs w:val="26"/>
        </w:rPr>
        <w:t xml:space="preserve">for </w:t>
      </w:r>
      <w:r w:rsidR="00307714">
        <w:rPr>
          <w:rFonts w:cs="Times Roman"/>
          <w:color w:val="000000"/>
          <w:sz w:val="26"/>
          <w:szCs w:val="26"/>
        </w:rPr>
        <w:t>TKN</w:t>
      </w:r>
      <w:r w:rsidRPr="00710338">
        <w:rPr>
          <w:rFonts w:cs="Times Roman"/>
          <w:color w:val="000000"/>
          <w:sz w:val="26"/>
          <w:szCs w:val="26"/>
        </w:rPr>
        <w:t xml:space="preserve"> is a random-intercept model, where the intercept of the linear model is allowed to shift up or down according to agency.  No signs of temporal or spatial auto-correlation were detected in auto-correlation plots or </w:t>
      </w:r>
      <w:proofErr w:type="spellStart"/>
      <w:r w:rsidRPr="00710338">
        <w:rPr>
          <w:rFonts w:cs="Times Roman"/>
          <w:color w:val="000000"/>
          <w:sz w:val="26"/>
          <w:szCs w:val="26"/>
        </w:rPr>
        <w:t>variograms</w:t>
      </w:r>
      <w:proofErr w:type="spellEnd"/>
      <w:r w:rsidRPr="00710338">
        <w:rPr>
          <w:rFonts w:cs="Times Roman"/>
          <w:color w:val="000000"/>
          <w:sz w:val="26"/>
          <w:szCs w:val="26"/>
        </w:rPr>
        <w:t>.</w:t>
      </w:r>
    </w:p>
    <w:p w14:paraId="324D524E" w14:textId="39742EDE" w:rsidR="00CA50C0" w:rsidRPr="00710338" w:rsidRDefault="00CA50C0" w:rsidP="00CA50C0">
      <w:pPr>
        <w:widowControl w:val="0"/>
        <w:autoSpaceDE w:val="0"/>
        <w:autoSpaceDN w:val="0"/>
        <w:adjustRightInd w:val="0"/>
        <w:spacing w:after="240" w:line="300" w:lineRule="atLeast"/>
        <w:rPr>
          <w:rFonts w:cs="Times Roman"/>
          <w:color w:val="000000"/>
          <w:sz w:val="26"/>
          <w:szCs w:val="26"/>
        </w:rPr>
      </w:pPr>
      <w:r w:rsidRPr="00710338">
        <w:rPr>
          <w:rFonts w:cs="Times Roman"/>
          <w:color w:val="000000"/>
          <w:sz w:val="26"/>
          <w:szCs w:val="26"/>
        </w:rPr>
        <w:t>With the variance structure and random components set, t</w:t>
      </w:r>
      <w:r w:rsidR="00F01E5D">
        <w:rPr>
          <w:rFonts w:cs="Times Roman"/>
          <w:color w:val="000000"/>
          <w:sz w:val="26"/>
          <w:szCs w:val="26"/>
        </w:rPr>
        <w:t>hree</w:t>
      </w:r>
      <w:r w:rsidRPr="00710338">
        <w:rPr>
          <w:rFonts w:cs="Times Roman"/>
          <w:color w:val="000000"/>
          <w:sz w:val="26"/>
          <w:szCs w:val="26"/>
        </w:rPr>
        <w:t xml:space="preserve"> possible models emerged to capture the fixed effects:</w:t>
      </w:r>
    </w:p>
    <w:p w14:paraId="5B5B57D8" w14:textId="63AAB748" w:rsidR="00CA50C0" w:rsidRPr="00710338" w:rsidRDefault="00CA50C0" w:rsidP="00CA50C0">
      <w:pPr>
        <w:widowControl w:val="0"/>
        <w:autoSpaceDE w:val="0"/>
        <w:autoSpaceDN w:val="0"/>
        <w:adjustRightInd w:val="0"/>
        <w:spacing w:after="240" w:line="300" w:lineRule="atLeast"/>
        <w:rPr>
          <w:rFonts w:cs="Times Roman"/>
          <w:color w:val="000000"/>
          <w:sz w:val="26"/>
          <w:szCs w:val="26"/>
        </w:rPr>
      </w:pPr>
      <w:proofErr w:type="spellStart"/>
      <w:proofErr w:type="gramStart"/>
      <w:r w:rsidRPr="00710338">
        <w:rPr>
          <w:rFonts w:cs="Times Roman"/>
          <w:i/>
          <w:color w:val="000000"/>
          <w:sz w:val="26"/>
          <w:szCs w:val="26"/>
        </w:rPr>
        <w:t>ln</w:t>
      </w:r>
      <w:proofErr w:type="spellEnd"/>
      <w:proofErr w:type="gramEnd"/>
      <w:r w:rsidRPr="00710338">
        <w:rPr>
          <w:rFonts w:cs="Times Roman"/>
          <w:color w:val="000000"/>
          <w:sz w:val="26"/>
          <w:szCs w:val="26"/>
        </w:rPr>
        <w:t>(</w:t>
      </w:r>
      <w:r w:rsidR="00F01E5D">
        <w:rPr>
          <w:rFonts w:cs="Times Roman"/>
          <w:color w:val="000000"/>
          <w:sz w:val="26"/>
          <w:szCs w:val="26"/>
        </w:rPr>
        <w:t>TKN</w:t>
      </w:r>
      <w:r>
        <w:rPr>
          <w:rFonts w:cs="Times Roman"/>
          <w:color w:val="000000"/>
          <w:sz w:val="26"/>
          <w:szCs w:val="26"/>
        </w:rPr>
        <w:t xml:space="preserve">) ~ rain </w:t>
      </w:r>
      <w:r w:rsidRPr="00710338">
        <w:rPr>
          <w:rFonts w:cs="Times Roman"/>
          <w:color w:val="000000"/>
          <w:sz w:val="26"/>
          <w:szCs w:val="26"/>
        </w:rPr>
        <w:t xml:space="preserve">+ </w:t>
      </w:r>
      <w:r>
        <w:rPr>
          <w:rFonts w:cs="Times Roman"/>
          <w:color w:val="000000"/>
          <w:sz w:val="26"/>
          <w:szCs w:val="26"/>
        </w:rPr>
        <w:t xml:space="preserve">summer + </w:t>
      </w:r>
      <w:proofErr w:type="spellStart"/>
      <w:ins w:id="186" w:author="Eva Dusek Jennings" w:date="2022-02-28T11:36:00Z">
        <w:r w:rsidR="00F763D8">
          <w:rPr>
            <w:rFonts w:cs="Times Roman"/>
            <w:color w:val="000000"/>
            <w:sz w:val="26"/>
            <w:szCs w:val="26"/>
          </w:rPr>
          <w:t>sqrt_</w:t>
        </w:r>
      </w:ins>
      <w:r w:rsidR="00F01E5D">
        <w:rPr>
          <w:rFonts w:cs="Times Roman"/>
          <w:color w:val="000000"/>
          <w:sz w:val="26"/>
          <w:szCs w:val="26"/>
        </w:rPr>
        <w:t>traffic</w:t>
      </w:r>
      <w:proofErr w:type="spellEnd"/>
      <w:r w:rsidR="00F01E5D">
        <w:rPr>
          <w:rFonts w:cs="Times Roman"/>
          <w:color w:val="000000"/>
          <w:sz w:val="26"/>
          <w:szCs w:val="26"/>
        </w:rPr>
        <w:t xml:space="preserve"> + devAge2</w:t>
      </w:r>
    </w:p>
    <w:p w14:paraId="1CED11E4" w14:textId="77777777" w:rsidR="00E8603B" w:rsidRPr="00710338" w:rsidRDefault="00E8603B" w:rsidP="00E8603B">
      <w:pPr>
        <w:widowControl w:val="0"/>
        <w:autoSpaceDE w:val="0"/>
        <w:autoSpaceDN w:val="0"/>
        <w:adjustRightInd w:val="0"/>
        <w:spacing w:after="240" w:line="300" w:lineRule="atLeast"/>
        <w:rPr>
          <w:rFonts w:cs="Times Roman"/>
          <w:color w:val="000000"/>
          <w:sz w:val="26"/>
          <w:szCs w:val="26"/>
        </w:rPr>
      </w:pPr>
      <w:moveToRangeStart w:id="187" w:author="Eva Dusek Jennings" w:date="2022-02-28T11:53:00Z" w:name="move507668565"/>
      <w:proofErr w:type="spellStart"/>
      <w:proofErr w:type="gramStart"/>
      <w:moveTo w:id="188" w:author="Eva Dusek Jennings" w:date="2022-02-28T11:53:00Z">
        <w:r w:rsidRPr="00E4665E">
          <w:rPr>
            <w:rFonts w:cs="Times Roman"/>
            <w:i/>
            <w:color w:val="000000"/>
            <w:sz w:val="26"/>
            <w:szCs w:val="26"/>
          </w:rPr>
          <w:t>ln</w:t>
        </w:r>
        <w:proofErr w:type="spellEnd"/>
        <w:proofErr w:type="gramEnd"/>
        <w:r w:rsidRPr="00710338">
          <w:rPr>
            <w:rFonts w:cs="Times Roman"/>
            <w:color w:val="000000"/>
            <w:sz w:val="26"/>
            <w:szCs w:val="26"/>
          </w:rPr>
          <w:t>(</w:t>
        </w:r>
        <w:r>
          <w:rPr>
            <w:rFonts w:cs="Times Roman"/>
            <w:color w:val="000000"/>
            <w:sz w:val="26"/>
            <w:szCs w:val="26"/>
          </w:rPr>
          <w:t>TKN)</w:t>
        </w:r>
        <w:r w:rsidRPr="00710338">
          <w:rPr>
            <w:rFonts w:cs="Times Roman"/>
            <w:color w:val="000000"/>
            <w:sz w:val="26"/>
            <w:szCs w:val="26"/>
          </w:rPr>
          <w:t xml:space="preserve"> ~ rain + </w:t>
        </w:r>
        <w:r>
          <w:rPr>
            <w:rFonts w:cs="Times Roman"/>
            <w:color w:val="000000"/>
            <w:sz w:val="26"/>
            <w:szCs w:val="26"/>
          </w:rPr>
          <w:t>summer + sqrt_CO2_road + devAge2</w:t>
        </w:r>
      </w:moveTo>
    </w:p>
    <w:moveToRangeEnd w:id="187"/>
    <w:p w14:paraId="5A45EDAE" w14:textId="27463194" w:rsidR="00CA50C0" w:rsidRDefault="00CA50C0" w:rsidP="00CA50C0">
      <w:pPr>
        <w:widowControl w:val="0"/>
        <w:autoSpaceDE w:val="0"/>
        <w:autoSpaceDN w:val="0"/>
        <w:adjustRightInd w:val="0"/>
        <w:spacing w:after="240" w:line="300" w:lineRule="atLeast"/>
        <w:rPr>
          <w:rFonts w:cs="Times Roman"/>
          <w:color w:val="000000"/>
          <w:sz w:val="26"/>
          <w:szCs w:val="26"/>
        </w:rPr>
      </w:pPr>
      <w:proofErr w:type="spellStart"/>
      <w:proofErr w:type="gramStart"/>
      <w:r w:rsidRPr="00E4665E">
        <w:rPr>
          <w:rFonts w:cs="Times Roman"/>
          <w:i/>
          <w:color w:val="000000"/>
          <w:sz w:val="26"/>
          <w:szCs w:val="26"/>
        </w:rPr>
        <w:t>ln</w:t>
      </w:r>
      <w:proofErr w:type="spellEnd"/>
      <w:proofErr w:type="gramEnd"/>
      <w:r w:rsidRPr="00710338">
        <w:rPr>
          <w:rFonts w:cs="Times Roman"/>
          <w:color w:val="000000"/>
          <w:sz w:val="26"/>
          <w:szCs w:val="26"/>
        </w:rPr>
        <w:t>(</w:t>
      </w:r>
      <w:r w:rsidR="00F01E5D">
        <w:rPr>
          <w:rFonts w:cs="Times Roman"/>
          <w:color w:val="000000"/>
          <w:sz w:val="26"/>
          <w:szCs w:val="26"/>
        </w:rPr>
        <w:t>TKN</w:t>
      </w:r>
      <w:r>
        <w:rPr>
          <w:rFonts w:cs="Times Roman"/>
          <w:color w:val="000000"/>
          <w:sz w:val="26"/>
          <w:szCs w:val="26"/>
        </w:rPr>
        <w:t>)</w:t>
      </w:r>
      <w:r w:rsidRPr="00710338">
        <w:rPr>
          <w:rFonts w:cs="Times Roman"/>
          <w:color w:val="000000"/>
          <w:sz w:val="26"/>
          <w:szCs w:val="26"/>
        </w:rPr>
        <w:t xml:space="preserve"> ~ rain + </w:t>
      </w:r>
      <w:r>
        <w:rPr>
          <w:rFonts w:cs="Times Roman"/>
          <w:color w:val="000000"/>
          <w:sz w:val="26"/>
          <w:szCs w:val="26"/>
        </w:rPr>
        <w:t xml:space="preserve">summer + </w:t>
      </w:r>
      <w:proofErr w:type="spellStart"/>
      <w:ins w:id="189" w:author="Eva Dusek Jennings" w:date="2022-02-28T11:36:00Z">
        <w:r w:rsidR="00F763D8">
          <w:rPr>
            <w:rFonts w:cs="Times Roman"/>
            <w:color w:val="000000"/>
            <w:sz w:val="26"/>
            <w:szCs w:val="26"/>
          </w:rPr>
          <w:t>sqrt_</w:t>
        </w:r>
      </w:ins>
      <w:r w:rsidR="00F01E5D">
        <w:rPr>
          <w:rFonts w:cs="Times Roman"/>
          <w:color w:val="000000"/>
          <w:sz w:val="26"/>
          <w:szCs w:val="26"/>
        </w:rPr>
        <w:t>traffic</w:t>
      </w:r>
      <w:proofErr w:type="spellEnd"/>
      <w:r>
        <w:rPr>
          <w:rFonts w:cs="Times Roman"/>
          <w:color w:val="000000"/>
          <w:sz w:val="26"/>
          <w:szCs w:val="26"/>
        </w:rPr>
        <w:t xml:space="preserve"> + </w:t>
      </w:r>
      <w:proofErr w:type="spellStart"/>
      <w:r w:rsidR="00F01E5D">
        <w:rPr>
          <w:rFonts w:cs="Times Roman"/>
          <w:color w:val="000000"/>
          <w:sz w:val="26"/>
          <w:szCs w:val="26"/>
        </w:rPr>
        <w:t>nodev</w:t>
      </w:r>
      <w:proofErr w:type="spellEnd"/>
    </w:p>
    <w:p w14:paraId="14000ADE" w14:textId="31F847F3" w:rsidR="00F01E5D" w:rsidRPr="00710338" w:rsidDel="00E8603B" w:rsidRDefault="00F01E5D" w:rsidP="00CA50C0">
      <w:pPr>
        <w:widowControl w:val="0"/>
        <w:autoSpaceDE w:val="0"/>
        <w:autoSpaceDN w:val="0"/>
        <w:adjustRightInd w:val="0"/>
        <w:spacing w:after="240" w:line="300" w:lineRule="atLeast"/>
        <w:rPr>
          <w:rFonts w:cs="Times Roman"/>
          <w:color w:val="000000"/>
          <w:sz w:val="26"/>
          <w:szCs w:val="26"/>
        </w:rPr>
      </w:pPr>
      <w:moveFromRangeStart w:id="190" w:author="Eva Dusek Jennings" w:date="2022-02-28T11:53:00Z" w:name="move507668565"/>
      <w:moveFrom w:id="191" w:author="Eva Dusek Jennings" w:date="2022-02-28T11:53:00Z">
        <w:r w:rsidRPr="00E4665E" w:rsidDel="00E8603B">
          <w:rPr>
            <w:rFonts w:cs="Times Roman"/>
            <w:i/>
            <w:color w:val="000000"/>
            <w:sz w:val="26"/>
            <w:szCs w:val="26"/>
          </w:rPr>
          <w:t>ln</w:t>
        </w:r>
        <w:r w:rsidRPr="00710338" w:rsidDel="00E8603B">
          <w:rPr>
            <w:rFonts w:cs="Times Roman"/>
            <w:color w:val="000000"/>
            <w:sz w:val="26"/>
            <w:szCs w:val="26"/>
          </w:rPr>
          <w:t>(</w:t>
        </w:r>
        <w:r w:rsidDel="00E8603B">
          <w:rPr>
            <w:rFonts w:cs="Times Roman"/>
            <w:color w:val="000000"/>
            <w:sz w:val="26"/>
            <w:szCs w:val="26"/>
          </w:rPr>
          <w:t>TKN)</w:t>
        </w:r>
        <w:r w:rsidRPr="00710338" w:rsidDel="00E8603B">
          <w:rPr>
            <w:rFonts w:cs="Times Roman"/>
            <w:color w:val="000000"/>
            <w:sz w:val="26"/>
            <w:szCs w:val="26"/>
          </w:rPr>
          <w:t xml:space="preserve"> ~ rain + </w:t>
        </w:r>
        <w:r w:rsidDel="00E8603B">
          <w:rPr>
            <w:rFonts w:cs="Times Roman"/>
            <w:color w:val="000000"/>
            <w:sz w:val="26"/>
            <w:szCs w:val="26"/>
          </w:rPr>
          <w:t>summer + sqrt_CO2_road + devAge2</w:t>
        </w:r>
      </w:moveFrom>
    </w:p>
    <w:moveFromRangeEnd w:id="190"/>
    <w:p w14:paraId="1A32C9A9" w14:textId="0FB675B2" w:rsidR="000F4F30" w:rsidRDefault="00F01E5D" w:rsidP="00CA50C0">
      <w:pPr>
        <w:widowControl w:val="0"/>
        <w:autoSpaceDE w:val="0"/>
        <w:autoSpaceDN w:val="0"/>
        <w:adjustRightInd w:val="0"/>
        <w:spacing w:after="240" w:line="300" w:lineRule="atLeast"/>
        <w:rPr>
          <w:rFonts w:cs="Times Roman"/>
          <w:sz w:val="26"/>
          <w:szCs w:val="26"/>
        </w:rPr>
      </w:pPr>
      <w:r>
        <w:rPr>
          <w:rFonts w:cs="Times Roman"/>
          <w:color w:val="000000"/>
          <w:sz w:val="26"/>
          <w:szCs w:val="26"/>
        </w:rPr>
        <w:t xml:space="preserve">Each of these models captures two major contributors to total nitrogen: </w:t>
      </w:r>
      <w:r w:rsidR="000F4F30">
        <w:rPr>
          <w:rFonts w:cs="Times Roman"/>
          <w:color w:val="000000"/>
          <w:sz w:val="26"/>
          <w:szCs w:val="26"/>
        </w:rPr>
        <w:t xml:space="preserve">vehicles and amount/age of development.  </w:t>
      </w:r>
      <w:r w:rsidR="00CA50C0" w:rsidRPr="00710338">
        <w:rPr>
          <w:rFonts w:cs="Times Roman"/>
          <w:color w:val="000000"/>
          <w:sz w:val="26"/>
          <w:szCs w:val="26"/>
        </w:rPr>
        <w:t xml:space="preserve">The </w:t>
      </w:r>
      <w:r w:rsidR="00CA50C0">
        <w:rPr>
          <w:rFonts w:cs="Times Roman"/>
          <w:color w:val="000000"/>
          <w:sz w:val="26"/>
          <w:szCs w:val="26"/>
        </w:rPr>
        <w:t>AIC score</w:t>
      </w:r>
      <w:r w:rsidR="000F4F30">
        <w:rPr>
          <w:rFonts w:cs="Times Roman"/>
          <w:color w:val="000000"/>
          <w:sz w:val="26"/>
          <w:szCs w:val="26"/>
        </w:rPr>
        <w:t>s</w:t>
      </w:r>
      <w:r w:rsidR="00CA50C0">
        <w:rPr>
          <w:rFonts w:cs="Times Roman"/>
          <w:color w:val="000000"/>
          <w:sz w:val="26"/>
          <w:szCs w:val="26"/>
        </w:rPr>
        <w:t xml:space="preserve"> for </w:t>
      </w:r>
      <w:r w:rsidR="000F4F30">
        <w:rPr>
          <w:rFonts w:cs="Times Roman"/>
          <w:color w:val="000000"/>
          <w:sz w:val="26"/>
          <w:szCs w:val="26"/>
        </w:rPr>
        <w:t>all three models were close, with the models ordered from lowest to highest AIC score (</w:t>
      </w:r>
      <w:del w:id="192" w:author="Eva Dusek Jennings" w:date="2022-02-28T11:54:00Z">
        <w:r w:rsidR="000F4F30" w:rsidDel="00E8603B">
          <w:rPr>
            <w:rFonts w:cs="Times Roman"/>
            <w:color w:val="000000"/>
            <w:sz w:val="26"/>
            <w:szCs w:val="26"/>
          </w:rPr>
          <w:delText>903</w:delText>
        </w:r>
      </w:del>
      <w:ins w:id="193" w:author="Eva Dusek Jennings" w:date="2022-02-28T11:54:00Z">
        <w:r w:rsidR="00E8603B">
          <w:rPr>
            <w:rFonts w:cs="Times Roman"/>
            <w:color w:val="000000"/>
            <w:sz w:val="26"/>
            <w:szCs w:val="26"/>
          </w:rPr>
          <w:t>90</w:t>
        </w:r>
        <w:r w:rsidR="00E8603B">
          <w:rPr>
            <w:rFonts w:cs="Times Roman"/>
            <w:color w:val="000000"/>
            <w:sz w:val="26"/>
            <w:szCs w:val="26"/>
          </w:rPr>
          <w:t>7</w:t>
        </w:r>
      </w:ins>
      <w:r w:rsidR="000F4F30">
        <w:rPr>
          <w:rFonts w:cs="Times Roman"/>
          <w:color w:val="000000"/>
          <w:sz w:val="26"/>
          <w:szCs w:val="26"/>
        </w:rPr>
        <w:t>.</w:t>
      </w:r>
      <w:del w:id="194" w:author="Eva Dusek Jennings" w:date="2022-02-28T11:54:00Z">
        <w:r w:rsidR="000F4F30" w:rsidDel="00E8603B">
          <w:rPr>
            <w:rFonts w:cs="Times Roman"/>
            <w:color w:val="000000"/>
            <w:sz w:val="26"/>
            <w:szCs w:val="26"/>
          </w:rPr>
          <w:delText>4</w:delText>
        </w:r>
      </w:del>
      <w:proofErr w:type="gramStart"/>
      <w:ins w:id="195" w:author="Eva Dusek Jennings" w:date="2022-02-28T11:54:00Z">
        <w:r w:rsidR="00E8603B">
          <w:rPr>
            <w:rFonts w:cs="Times Roman"/>
            <w:color w:val="000000"/>
            <w:sz w:val="26"/>
            <w:szCs w:val="26"/>
          </w:rPr>
          <w:t>8</w:t>
        </w:r>
      </w:ins>
      <w:r w:rsidR="000F4F30">
        <w:rPr>
          <w:rFonts w:cs="Times Roman"/>
          <w:color w:val="000000"/>
          <w:sz w:val="26"/>
          <w:szCs w:val="26"/>
        </w:rPr>
        <w:t>, 91</w:t>
      </w:r>
      <w:del w:id="196" w:author="Eva Dusek Jennings" w:date="2022-02-28T11:54:00Z">
        <w:r w:rsidR="000F4F30" w:rsidDel="00E8603B">
          <w:rPr>
            <w:rFonts w:cs="Times Roman"/>
            <w:color w:val="000000"/>
            <w:sz w:val="26"/>
            <w:szCs w:val="26"/>
          </w:rPr>
          <w:delText>1.6</w:delText>
        </w:r>
      </w:del>
      <w:ins w:id="197" w:author="Eva Dusek Jennings" w:date="2022-02-28T11:54:00Z">
        <w:r w:rsidR="00E8603B">
          <w:rPr>
            <w:rFonts w:cs="Times Roman"/>
            <w:color w:val="000000"/>
            <w:sz w:val="26"/>
            <w:szCs w:val="26"/>
          </w:rPr>
          <w:t>2.2</w:t>
        </w:r>
      </w:ins>
      <w:r w:rsidR="000F4F30">
        <w:rPr>
          <w:rFonts w:cs="Times Roman"/>
          <w:color w:val="000000"/>
          <w:sz w:val="26"/>
          <w:szCs w:val="26"/>
        </w:rPr>
        <w:t xml:space="preserve">, </w:t>
      </w:r>
      <w:del w:id="198" w:author="Eva Dusek Jennings" w:date="2022-02-28T11:54:00Z">
        <w:r w:rsidR="000F4F30" w:rsidDel="00E8603B">
          <w:rPr>
            <w:rFonts w:cs="Times Roman"/>
            <w:color w:val="000000"/>
            <w:sz w:val="26"/>
            <w:szCs w:val="26"/>
          </w:rPr>
          <w:delText>912</w:delText>
        </w:r>
      </w:del>
      <w:ins w:id="199" w:author="Eva Dusek Jennings" w:date="2022-02-28T11:54:00Z">
        <w:r w:rsidR="00E8603B">
          <w:rPr>
            <w:rFonts w:cs="Times Roman"/>
            <w:color w:val="000000"/>
            <w:sz w:val="26"/>
            <w:szCs w:val="26"/>
          </w:rPr>
          <w:t>91</w:t>
        </w:r>
        <w:r w:rsidR="00E8603B">
          <w:rPr>
            <w:rFonts w:cs="Times Roman"/>
            <w:color w:val="000000"/>
            <w:sz w:val="26"/>
            <w:szCs w:val="26"/>
          </w:rPr>
          <w:t>5</w:t>
        </w:r>
      </w:ins>
      <w:r w:rsidR="000F4F30">
        <w:rPr>
          <w:rFonts w:cs="Times Roman"/>
          <w:color w:val="000000"/>
          <w:sz w:val="26"/>
          <w:szCs w:val="26"/>
        </w:rPr>
        <w:t>.</w:t>
      </w:r>
      <w:proofErr w:type="gramEnd"/>
      <w:del w:id="200" w:author="Eva Dusek Jennings" w:date="2022-02-28T11:54:00Z">
        <w:r w:rsidR="000F4F30" w:rsidDel="00E8603B">
          <w:rPr>
            <w:rFonts w:cs="Times Roman"/>
            <w:color w:val="000000"/>
            <w:sz w:val="26"/>
            <w:szCs w:val="26"/>
          </w:rPr>
          <w:delText>2</w:delText>
        </w:r>
      </w:del>
      <w:ins w:id="201" w:author="Eva Dusek Jennings" w:date="2022-02-28T11:54:00Z">
        <w:r w:rsidR="00E8603B">
          <w:rPr>
            <w:rFonts w:cs="Times Roman"/>
            <w:color w:val="000000"/>
            <w:sz w:val="26"/>
            <w:szCs w:val="26"/>
          </w:rPr>
          <w:t>8</w:t>
        </w:r>
      </w:ins>
      <w:r w:rsidR="000F4F30">
        <w:rPr>
          <w:rFonts w:cs="Times Roman"/>
          <w:color w:val="000000"/>
          <w:sz w:val="26"/>
          <w:szCs w:val="26"/>
        </w:rPr>
        <w:t xml:space="preserve">, </w:t>
      </w:r>
      <w:r w:rsidR="000F4F30">
        <w:rPr>
          <w:rFonts w:cs="Times Roman"/>
          <w:sz w:val="26"/>
          <w:szCs w:val="26"/>
        </w:rPr>
        <w:t>when models were fitted using ML</w:t>
      </w:r>
      <w:r w:rsidR="00CA50C0" w:rsidRPr="00F9386A">
        <w:rPr>
          <w:rFonts w:cs="Times Roman"/>
          <w:sz w:val="26"/>
          <w:szCs w:val="26"/>
        </w:rPr>
        <w:t>)</w:t>
      </w:r>
      <w:r w:rsidR="00CA50C0">
        <w:rPr>
          <w:rFonts w:cs="Times Roman"/>
          <w:sz w:val="26"/>
          <w:szCs w:val="26"/>
        </w:rPr>
        <w:t xml:space="preserve">.  </w:t>
      </w:r>
    </w:p>
    <w:p w14:paraId="07AC0442" w14:textId="63DA6448" w:rsidR="004D2EE4" w:rsidRPr="00402565" w:rsidRDefault="000F4F30" w:rsidP="00CA50C0">
      <w:pPr>
        <w:widowControl w:val="0"/>
        <w:autoSpaceDE w:val="0"/>
        <w:autoSpaceDN w:val="0"/>
        <w:adjustRightInd w:val="0"/>
        <w:spacing w:after="240" w:line="300" w:lineRule="atLeast"/>
        <w:rPr>
          <w:rFonts w:cs="Times Roman"/>
          <w:sz w:val="26"/>
          <w:szCs w:val="26"/>
        </w:rPr>
      </w:pPr>
      <w:r>
        <w:rPr>
          <w:rFonts w:cs="Times Roman"/>
          <w:color w:val="000000"/>
          <w:sz w:val="26"/>
          <w:szCs w:val="26"/>
        </w:rPr>
        <w:t xml:space="preserve">We selected the </w:t>
      </w:r>
      <w:del w:id="202" w:author="Eva Dusek Jennings" w:date="2022-02-28T11:55:00Z">
        <w:r w:rsidDel="00E8603B">
          <w:rPr>
            <w:rFonts w:cs="Times Roman"/>
            <w:color w:val="000000"/>
            <w:sz w:val="26"/>
            <w:szCs w:val="26"/>
          </w:rPr>
          <w:delText xml:space="preserve">third </w:delText>
        </w:r>
      </w:del>
      <w:ins w:id="203" w:author="Eva Dusek Jennings" w:date="2022-02-28T11:55:00Z">
        <w:r w:rsidR="00E8603B">
          <w:rPr>
            <w:rFonts w:cs="Times Roman"/>
            <w:color w:val="000000"/>
            <w:sz w:val="26"/>
            <w:szCs w:val="26"/>
          </w:rPr>
          <w:t>second</w:t>
        </w:r>
        <w:r w:rsidR="00E8603B">
          <w:rPr>
            <w:rFonts w:cs="Times Roman"/>
            <w:color w:val="000000"/>
            <w:sz w:val="26"/>
            <w:szCs w:val="26"/>
          </w:rPr>
          <w:t xml:space="preserve"> </w:t>
        </w:r>
      </w:ins>
      <w:r>
        <w:rPr>
          <w:rFonts w:cs="Times Roman"/>
          <w:color w:val="000000"/>
          <w:sz w:val="26"/>
          <w:szCs w:val="26"/>
        </w:rPr>
        <w:t xml:space="preserve">model, with </w:t>
      </w:r>
      <w:ins w:id="204" w:author="Eva Dusek Jennings" w:date="2022-02-28T11:55:00Z">
        <w:r w:rsidR="00E8603B">
          <w:rPr>
            <w:rFonts w:cs="Times Roman"/>
            <w:color w:val="000000"/>
            <w:sz w:val="26"/>
            <w:szCs w:val="26"/>
          </w:rPr>
          <w:t xml:space="preserve">landscape </w:t>
        </w:r>
      </w:ins>
      <w:r>
        <w:rPr>
          <w:rFonts w:cs="Times Roman"/>
          <w:color w:val="000000"/>
          <w:sz w:val="26"/>
          <w:szCs w:val="26"/>
        </w:rPr>
        <w:t xml:space="preserve">predictors sqrt_CO2_road + devAge2.  While all models fit the data reasonably well, we opted to use the slightly coarser-scale predictor sqrt_CO2_road rather than </w:t>
      </w:r>
      <w:proofErr w:type="spellStart"/>
      <w:ins w:id="205" w:author="Eva Dusek Jennings" w:date="2022-02-28T11:55:00Z">
        <w:r w:rsidR="00E8603B">
          <w:rPr>
            <w:rFonts w:cs="Times Roman"/>
            <w:color w:val="000000"/>
            <w:sz w:val="26"/>
            <w:szCs w:val="26"/>
          </w:rPr>
          <w:t>sqrt_</w:t>
        </w:r>
      </w:ins>
      <w:r>
        <w:rPr>
          <w:rFonts w:cs="Times Roman"/>
          <w:color w:val="000000"/>
          <w:sz w:val="26"/>
          <w:szCs w:val="26"/>
        </w:rPr>
        <w:t>traffic</w:t>
      </w:r>
      <w:proofErr w:type="spellEnd"/>
      <w:r w:rsidR="00CA50C0" w:rsidRPr="00710338">
        <w:rPr>
          <w:rFonts w:cs="Times Roman"/>
          <w:color w:val="000000"/>
          <w:sz w:val="26"/>
          <w:szCs w:val="26"/>
        </w:rPr>
        <w:t>.</w:t>
      </w:r>
      <w:r w:rsidR="00CA50C0">
        <w:rPr>
          <w:rFonts w:cs="Times Roman"/>
          <w:color w:val="000000"/>
          <w:sz w:val="26"/>
          <w:szCs w:val="26"/>
        </w:rPr>
        <w:t xml:space="preserve">  </w:t>
      </w:r>
      <w:r w:rsidR="00877A6E">
        <w:rPr>
          <w:rFonts w:cs="Times Roman"/>
          <w:color w:val="000000"/>
          <w:sz w:val="26"/>
          <w:szCs w:val="26"/>
        </w:rPr>
        <w:t xml:space="preserve">The </w:t>
      </w:r>
      <w:r w:rsidR="006C4E80">
        <w:rPr>
          <w:rFonts w:cs="Times Roman"/>
          <w:color w:val="000000"/>
          <w:sz w:val="26"/>
          <w:szCs w:val="26"/>
        </w:rPr>
        <w:t xml:space="preserve">amount of </w:t>
      </w:r>
      <w:r w:rsidR="00877A6E">
        <w:rPr>
          <w:rFonts w:cs="Times Roman"/>
          <w:color w:val="000000"/>
          <w:sz w:val="26"/>
          <w:szCs w:val="26"/>
        </w:rPr>
        <w:t xml:space="preserve">traffic on </w:t>
      </w:r>
      <w:r w:rsidR="006C4E80">
        <w:rPr>
          <w:rFonts w:cs="Times Roman"/>
          <w:color w:val="000000"/>
          <w:sz w:val="26"/>
          <w:szCs w:val="26"/>
        </w:rPr>
        <w:t xml:space="preserve">Puget Sound </w:t>
      </w:r>
      <w:r w:rsidR="00877A6E">
        <w:rPr>
          <w:rFonts w:cs="Times Roman"/>
          <w:color w:val="000000"/>
          <w:sz w:val="26"/>
          <w:szCs w:val="26"/>
        </w:rPr>
        <w:t>freeways exceeds the traffic in our data</w:t>
      </w:r>
      <w:r w:rsidR="006C4E80">
        <w:rPr>
          <w:rFonts w:cs="Times Roman"/>
          <w:color w:val="000000"/>
          <w:sz w:val="26"/>
          <w:szCs w:val="26"/>
        </w:rPr>
        <w:t>set</w:t>
      </w:r>
      <w:r w:rsidR="00877A6E">
        <w:rPr>
          <w:rFonts w:cs="Times Roman"/>
          <w:color w:val="000000"/>
          <w:sz w:val="26"/>
          <w:szCs w:val="26"/>
        </w:rPr>
        <w:t xml:space="preserve"> by an order of magnitude, and the TKN </w:t>
      </w:r>
      <w:r w:rsidR="006C4E80">
        <w:rPr>
          <w:rFonts w:cs="Times Roman"/>
          <w:color w:val="000000"/>
          <w:sz w:val="26"/>
          <w:szCs w:val="26"/>
        </w:rPr>
        <w:t>vs.</w:t>
      </w:r>
      <w:r w:rsidR="00877A6E">
        <w:rPr>
          <w:rFonts w:cs="Times Roman"/>
          <w:color w:val="000000"/>
          <w:sz w:val="26"/>
          <w:szCs w:val="26"/>
        </w:rPr>
        <w:t xml:space="preserve"> </w:t>
      </w:r>
      <w:proofErr w:type="spellStart"/>
      <w:ins w:id="206" w:author="Eva Dusek Jennings" w:date="2022-02-28T11:55:00Z">
        <w:r w:rsidR="00E8603B">
          <w:rPr>
            <w:rFonts w:cs="Times Roman"/>
            <w:color w:val="000000"/>
            <w:sz w:val="26"/>
            <w:szCs w:val="26"/>
          </w:rPr>
          <w:t>sqrt_</w:t>
        </w:r>
      </w:ins>
      <w:r w:rsidR="00877A6E">
        <w:rPr>
          <w:rFonts w:cs="Times Roman"/>
          <w:color w:val="000000"/>
          <w:sz w:val="26"/>
          <w:szCs w:val="26"/>
        </w:rPr>
        <w:t>traffic</w:t>
      </w:r>
      <w:proofErr w:type="spellEnd"/>
      <w:r w:rsidR="00877A6E">
        <w:rPr>
          <w:rFonts w:cs="Times Roman"/>
          <w:color w:val="000000"/>
          <w:sz w:val="26"/>
          <w:szCs w:val="26"/>
        </w:rPr>
        <w:t xml:space="preserve"> </w:t>
      </w:r>
      <w:r w:rsidR="006C4E80">
        <w:rPr>
          <w:rFonts w:cs="Times Roman"/>
          <w:color w:val="000000"/>
          <w:sz w:val="26"/>
          <w:szCs w:val="26"/>
        </w:rPr>
        <w:t xml:space="preserve">relationship </w:t>
      </w:r>
      <w:r w:rsidR="00877A6E">
        <w:rPr>
          <w:rFonts w:cs="Times Roman"/>
          <w:color w:val="000000"/>
          <w:sz w:val="26"/>
          <w:szCs w:val="26"/>
        </w:rPr>
        <w:t xml:space="preserve">may </w:t>
      </w:r>
      <w:r w:rsidR="006C4E80">
        <w:rPr>
          <w:rFonts w:cs="Times Roman"/>
          <w:color w:val="000000"/>
          <w:sz w:val="26"/>
          <w:szCs w:val="26"/>
        </w:rPr>
        <w:t xml:space="preserve">lose its linear shape </w:t>
      </w:r>
      <w:r w:rsidR="00877A6E">
        <w:rPr>
          <w:rFonts w:cs="Times Roman"/>
          <w:color w:val="000000"/>
          <w:sz w:val="26"/>
          <w:szCs w:val="26"/>
        </w:rPr>
        <w:t>a</w:t>
      </w:r>
      <w:r w:rsidR="006C4E80">
        <w:rPr>
          <w:rFonts w:cs="Times Roman"/>
          <w:color w:val="000000"/>
          <w:sz w:val="26"/>
          <w:szCs w:val="26"/>
        </w:rPr>
        <w:t>t high</w:t>
      </w:r>
      <w:r w:rsidR="00877A6E">
        <w:rPr>
          <w:rFonts w:cs="Times Roman"/>
          <w:color w:val="000000"/>
          <w:sz w:val="26"/>
          <w:szCs w:val="26"/>
        </w:rPr>
        <w:t xml:space="preserve"> traffic levels</w:t>
      </w:r>
      <w:r w:rsidR="00877A6E" w:rsidRPr="00402565">
        <w:rPr>
          <w:rFonts w:cs="Times Roman"/>
          <w:sz w:val="26"/>
          <w:szCs w:val="26"/>
        </w:rPr>
        <w:t xml:space="preserve">.  In contrast, the CO2_road values in our dataset </w:t>
      </w:r>
      <w:r w:rsidR="004D2EE4" w:rsidRPr="00402565">
        <w:rPr>
          <w:rFonts w:cs="Times Roman"/>
          <w:sz w:val="26"/>
          <w:szCs w:val="26"/>
        </w:rPr>
        <w:t>range from about 150 to 7900, while</w:t>
      </w:r>
      <w:r w:rsidR="006C4E80" w:rsidRPr="00402565">
        <w:rPr>
          <w:rFonts w:cs="Times Roman"/>
          <w:sz w:val="26"/>
          <w:szCs w:val="26"/>
        </w:rPr>
        <w:t xml:space="preserve"> the </w:t>
      </w:r>
      <w:r w:rsidR="004D2EE4" w:rsidRPr="00402565">
        <w:rPr>
          <w:rFonts w:cs="Times Roman"/>
          <w:sz w:val="26"/>
          <w:szCs w:val="26"/>
        </w:rPr>
        <w:t>range of pixel values for the entire Puget Sound region is 0 to 1</w:t>
      </w:r>
      <w:r w:rsidR="006C4E80" w:rsidRPr="00402565">
        <w:rPr>
          <w:rFonts w:cs="Times Roman"/>
          <w:sz w:val="26"/>
          <w:szCs w:val="26"/>
        </w:rPr>
        <w:t xml:space="preserve">2,700.  </w:t>
      </w:r>
      <w:r w:rsidR="004D2EE4" w:rsidRPr="00402565">
        <w:rPr>
          <w:rFonts w:cs="Times Roman"/>
          <w:sz w:val="26"/>
          <w:szCs w:val="26"/>
        </w:rPr>
        <w:t>Less than 0.3% of pixels exceed 7900.  This lends greater confidence to the TKN model with sqrt_CO2_road as a predictor.</w:t>
      </w:r>
    </w:p>
    <w:p w14:paraId="47BC21D9" w14:textId="68F6FC2D" w:rsidR="00CA50C0" w:rsidRPr="00402565" w:rsidRDefault="00877A6E" w:rsidP="00CA50C0">
      <w:pPr>
        <w:widowControl w:val="0"/>
        <w:autoSpaceDE w:val="0"/>
        <w:autoSpaceDN w:val="0"/>
        <w:adjustRightInd w:val="0"/>
        <w:spacing w:after="240" w:line="300" w:lineRule="atLeast"/>
        <w:rPr>
          <w:rFonts w:cs="Times Roman"/>
          <w:sz w:val="26"/>
          <w:szCs w:val="26"/>
        </w:rPr>
      </w:pPr>
      <w:r w:rsidRPr="00402565">
        <w:rPr>
          <w:rFonts w:cs="Times Roman"/>
          <w:sz w:val="26"/>
          <w:szCs w:val="26"/>
        </w:rPr>
        <w:t>Figure 4.</w:t>
      </w:r>
      <w:r w:rsidR="003A4680" w:rsidRPr="00402565">
        <w:rPr>
          <w:rFonts w:cs="Times Roman"/>
          <w:sz w:val="26"/>
          <w:szCs w:val="26"/>
        </w:rPr>
        <w:t xml:space="preserve">30 </w:t>
      </w:r>
      <w:r w:rsidR="00CA50C0" w:rsidRPr="00402565">
        <w:rPr>
          <w:rFonts w:cs="Times Roman"/>
          <w:sz w:val="26"/>
          <w:szCs w:val="26"/>
        </w:rPr>
        <w:t xml:space="preserve">shows the model fit for each individual predictor, plotted against data points. </w:t>
      </w:r>
      <w:r w:rsidR="0021296C" w:rsidRPr="00402565">
        <w:rPr>
          <w:rFonts w:cs="Times Roman"/>
          <w:sz w:val="26"/>
          <w:szCs w:val="26"/>
        </w:rPr>
        <w:t xml:space="preserve"> Correlation between the two predictors was low (correlation coefficient = 0.4).</w:t>
      </w:r>
    </w:p>
    <w:p w14:paraId="7F091979" w14:textId="77777777" w:rsidR="000B0F47" w:rsidRPr="00402565" w:rsidRDefault="000B0F47" w:rsidP="00CA50C0">
      <w:pPr>
        <w:widowControl w:val="0"/>
        <w:autoSpaceDE w:val="0"/>
        <w:autoSpaceDN w:val="0"/>
        <w:adjustRightInd w:val="0"/>
        <w:spacing w:after="240" w:line="300" w:lineRule="atLeast"/>
        <w:rPr>
          <w:rFonts w:cs="Times Roman"/>
          <w:b/>
          <w:sz w:val="26"/>
          <w:szCs w:val="26"/>
        </w:rPr>
      </w:pPr>
    </w:p>
    <w:p w14:paraId="1B232794" w14:textId="6209EB46" w:rsidR="000B0F47" w:rsidRDefault="000B0F47" w:rsidP="00CA50C0">
      <w:pPr>
        <w:widowControl w:val="0"/>
        <w:autoSpaceDE w:val="0"/>
        <w:autoSpaceDN w:val="0"/>
        <w:adjustRightInd w:val="0"/>
        <w:spacing w:after="240" w:line="300" w:lineRule="atLeast"/>
        <w:rPr>
          <w:rFonts w:cs="Times Roman"/>
          <w:b/>
          <w:color w:val="9BBB59" w:themeColor="accent3"/>
          <w:sz w:val="26"/>
          <w:szCs w:val="26"/>
        </w:rPr>
      </w:pPr>
      <w:r>
        <w:rPr>
          <w:rFonts w:cs="Times Roman"/>
          <w:b/>
          <w:noProof/>
          <w:color w:val="9BBB59" w:themeColor="accent3"/>
          <w:sz w:val="26"/>
          <w:szCs w:val="26"/>
        </w:rPr>
        <w:drawing>
          <wp:inline distT="0" distB="0" distL="0" distR="0" wp14:anchorId="0405971F" wp14:editId="5DB98FEC">
            <wp:extent cx="5485433" cy="1838960"/>
            <wp:effectExtent l="0" t="0" r="127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b="46843"/>
                    <a:stretch/>
                  </pic:blipFill>
                  <pic:spPr bwMode="auto">
                    <a:xfrm>
                      <a:off x="0" y="0"/>
                      <a:ext cx="5486400" cy="1839284"/>
                    </a:xfrm>
                    <a:prstGeom prst="rect">
                      <a:avLst/>
                    </a:prstGeom>
                    <a:noFill/>
                    <a:ln>
                      <a:noFill/>
                    </a:ln>
                    <a:extLst>
                      <a:ext uri="{53640926-AAD7-44d8-BBD7-CCE9431645EC}">
                        <a14:shadowObscured xmlns:a14="http://schemas.microsoft.com/office/drawing/2010/main"/>
                      </a:ext>
                    </a:extLst>
                  </pic:spPr>
                </pic:pic>
              </a:graphicData>
            </a:graphic>
          </wp:inline>
        </w:drawing>
      </w:r>
    </w:p>
    <w:p w14:paraId="0DAB5B85" w14:textId="219A2184" w:rsidR="00CA50C0" w:rsidRPr="00402565" w:rsidRDefault="00CA50C0" w:rsidP="00CA50C0">
      <w:pPr>
        <w:widowControl w:val="0"/>
        <w:autoSpaceDE w:val="0"/>
        <w:autoSpaceDN w:val="0"/>
        <w:adjustRightInd w:val="0"/>
        <w:spacing w:after="240" w:line="300" w:lineRule="atLeast"/>
        <w:rPr>
          <w:rFonts w:cs="Times Roman"/>
          <w:sz w:val="26"/>
          <w:szCs w:val="26"/>
        </w:rPr>
      </w:pPr>
      <w:r w:rsidRPr="00402565">
        <w:rPr>
          <w:rFonts w:cs="Times Roman"/>
          <w:b/>
          <w:sz w:val="26"/>
          <w:szCs w:val="26"/>
        </w:rPr>
        <w:t xml:space="preserve">Figure </w:t>
      </w:r>
      <w:proofErr w:type="gramStart"/>
      <w:r w:rsidRPr="00402565">
        <w:rPr>
          <w:rFonts w:cs="Times Roman"/>
          <w:b/>
          <w:sz w:val="26"/>
          <w:szCs w:val="26"/>
        </w:rPr>
        <w:t>4.</w:t>
      </w:r>
      <w:r w:rsidR="003A4680" w:rsidRPr="00402565">
        <w:rPr>
          <w:rFonts w:cs="Times Roman"/>
          <w:b/>
          <w:sz w:val="26"/>
          <w:szCs w:val="26"/>
        </w:rPr>
        <w:t xml:space="preserve">30 </w:t>
      </w:r>
      <w:r w:rsidR="003A4680" w:rsidRPr="00402565">
        <w:rPr>
          <w:rFonts w:cs="Times Roman"/>
          <w:sz w:val="26"/>
          <w:szCs w:val="26"/>
        </w:rPr>
        <w:t xml:space="preserve"> </w:t>
      </w:r>
      <w:r w:rsidRPr="00402565">
        <w:rPr>
          <w:rFonts w:cs="Times Roman"/>
          <w:sz w:val="26"/>
          <w:szCs w:val="26"/>
        </w:rPr>
        <w:t>Single</w:t>
      </w:r>
      <w:proofErr w:type="gramEnd"/>
      <w:r>
        <w:rPr>
          <w:rFonts w:cs="Times Roman"/>
          <w:color w:val="000000"/>
          <w:sz w:val="26"/>
          <w:szCs w:val="26"/>
        </w:rPr>
        <w:t xml:space="preserve">-predictor plots for </w:t>
      </w:r>
      <w:r w:rsidR="004D2EE4">
        <w:rPr>
          <w:rFonts w:cs="Times Roman"/>
          <w:color w:val="000000"/>
          <w:sz w:val="26"/>
          <w:szCs w:val="26"/>
        </w:rPr>
        <w:t xml:space="preserve">total </w:t>
      </w:r>
      <w:proofErr w:type="spellStart"/>
      <w:r w:rsidR="004D2EE4">
        <w:rPr>
          <w:rFonts w:cs="Times Roman"/>
          <w:color w:val="000000"/>
          <w:sz w:val="26"/>
          <w:szCs w:val="26"/>
        </w:rPr>
        <w:t>Kjeldahl</w:t>
      </w:r>
      <w:proofErr w:type="spellEnd"/>
      <w:r w:rsidR="004D2EE4">
        <w:rPr>
          <w:rFonts w:cs="Times Roman"/>
          <w:color w:val="000000"/>
          <w:sz w:val="26"/>
          <w:szCs w:val="26"/>
        </w:rPr>
        <w:t xml:space="preserve"> nitrogen</w:t>
      </w:r>
      <w:r>
        <w:rPr>
          <w:rFonts w:cs="Times Roman"/>
          <w:color w:val="000000"/>
          <w:sz w:val="26"/>
          <w:szCs w:val="26"/>
        </w:rPr>
        <w:t xml:space="preserve">, showing fit of the Landscape Predictor Model to each predictor. </w:t>
      </w:r>
      <w:r w:rsidR="00D72321">
        <w:rPr>
          <w:rFonts w:cs="Times Roman"/>
          <w:color w:val="000000"/>
          <w:sz w:val="26"/>
          <w:szCs w:val="26"/>
        </w:rPr>
        <w:t xml:space="preserve"> </w:t>
      </w:r>
      <w:r w:rsidR="00D72321" w:rsidRPr="00402565">
        <w:rPr>
          <w:rFonts w:cs="Times Roman"/>
          <w:sz w:val="26"/>
          <w:szCs w:val="26"/>
        </w:rPr>
        <w:t>Model fitting was performed using maximum likelihood (ML) estimation.</w:t>
      </w:r>
    </w:p>
    <w:p w14:paraId="01E2BD16" w14:textId="77777777" w:rsidR="00CA50C0" w:rsidRPr="00710338" w:rsidRDefault="00CA50C0" w:rsidP="00CA50C0">
      <w:pPr>
        <w:widowControl w:val="0"/>
        <w:autoSpaceDE w:val="0"/>
        <w:autoSpaceDN w:val="0"/>
        <w:adjustRightInd w:val="0"/>
        <w:spacing w:after="240" w:line="300" w:lineRule="atLeast"/>
        <w:rPr>
          <w:rFonts w:cs="Times Roman"/>
          <w:color w:val="000000"/>
          <w:sz w:val="26"/>
          <w:szCs w:val="26"/>
        </w:rPr>
      </w:pPr>
    </w:p>
    <w:p w14:paraId="07461B5F" w14:textId="6432A881" w:rsidR="00B204C6" w:rsidRDefault="00CA50C0" w:rsidP="00B204C6">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C</w:t>
      </w:r>
      <w:r w:rsidRPr="00710338">
        <w:rPr>
          <w:rFonts w:cs="Times Roman"/>
          <w:color w:val="000000"/>
          <w:sz w:val="26"/>
          <w:szCs w:val="26"/>
        </w:rPr>
        <w:t>omparisons between the Null Model, Categorical Land Use Model, and Landscape Predictor Model</w:t>
      </w:r>
      <w:r>
        <w:rPr>
          <w:rFonts w:cs="Times Roman"/>
          <w:color w:val="000000"/>
          <w:sz w:val="26"/>
          <w:szCs w:val="26"/>
        </w:rPr>
        <w:t xml:space="preserve"> can be visualized through </w:t>
      </w:r>
      <w:r w:rsidRPr="00402565">
        <w:rPr>
          <w:rFonts w:cs="Times Roman"/>
          <w:sz w:val="26"/>
          <w:szCs w:val="26"/>
        </w:rPr>
        <w:t>residuals (Fig. 4.</w:t>
      </w:r>
      <w:r w:rsidR="003A4680" w:rsidRPr="00402565">
        <w:rPr>
          <w:rFonts w:cs="Times Roman"/>
          <w:sz w:val="26"/>
          <w:szCs w:val="26"/>
        </w:rPr>
        <w:t>31</w:t>
      </w:r>
      <w:r w:rsidRPr="00402565">
        <w:rPr>
          <w:rFonts w:cs="Times Roman"/>
          <w:sz w:val="26"/>
          <w:szCs w:val="26"/>
        </w:rPr>
        <w:t>)</w:t>
      </w:r>
      <w:r w:rsidR="00F1195C" w:rsidRPr="00402565">
        <w:rPr>
          <w:rFonts w:cs="Times Roman"/>
          <w:sz w:val="26"/>
          <w:szCs w:val="26"/>
        </w:rPr>
        <w:t>, comparative metrics such as AIC (Table 4.</w:t>
      </w:r>
      <w:r w:rsidR="00BE1034" w:rsidRPr="00402565">
        <w:rPr>
          <w:rFonts w:cs="Times Roman"/>
          <w:sz w:val="26"/>
          <w:szCs w:val="26"/>
        </w:rPr>
        <w:t>6</w:t>
      </w:r>
      <w:r w:rsidR="00F1195C" w:rsidRPr="00402565">
        <w:rPr>
          <w:rFonts w:cs="Times Roman"/>
          <w:sz w:val="26"/>
          <w:szCs w:val="26"/>
        </w:rPr>
        <w:t>),</w:t>
      </w:r>
      <w:r w:rsidRPr="00402565">
        <w:rPr>
          <w:rFonts w:cs="Times Roman"/>
          <w:sz w:val="26"/>
          <w:szCs w:val="26"/>
        </w:rPr>
        <w:t xml:space="preserve"> and coefficient values (Table 4.</w:t>
      </w:r>
      <w:r w:rsidR="00BE1034" w:rsidRPr="00402565">
        <w:rPr>
          <w:rFonts w:cs="Times Roman"/>
          <w:sz w:val="26"/>
          <w:szCs w:val="26"/>
        </w:rPr>
        <w:t>6</w:t>
      </w:r>
      <w:r w:rsidRPr="00402565">
        <w:rPr>
          <w:rFonts w:cs="Times Roman"/>
          <w:sz w:val="26"/>
          <w:szCs w:val="26"/>
        </w:rPr>
        <w:t>; Fig. 4.</w:t>
      </w:r>
      <w:r w:rsidR="003A4680" w:rsidRPr="00402565">
        <w:rPr>
          <w:rFonts w:cs="Times Roman"/>
          <w:sz w:val="26"/>
          <w:szCs w:val="26"/>
        </w:rPr>
        <w:t>32</w:t>
      </w:r>
      <w:r w:rsidRPr="00402565">
        <w:rPr>
          <w:rFonts w:cs="Times Roman"/>
          <w:sz w:val="26"/>
          <w:szCs w:val="26"/>
        </w:rPr>
        <w:t xml:space="preserve">). </w:t>
      </w:r>
      <w:r w:rsidR="00B204C6" w:rsidRPr="00402565">
        <w:rPr>
          <w:rFonts w:cs="Times Roman"/>
          <w:sz w:val="26"/>
          <w:szCs w:val="26"/>
        </w:rPr>
        <w:t xml:space="preserve"> Although the AIC value for the Categorical Land Use Model is lower than that of the Landscape Predictor Model, we are not confident</w:t>
      </w:r>
      <w:r w:rsidR="00B204C6">
        <w:rPr>
          <w:rFonts w:cs="Times Roman"/>
          <w:color w:val="000000"/>
          <w:sz w:val="26"/>
          <w:szCs w:val="26"/>
        </w:rPr>
        <w:t xml:space="preserve"> in the transferability of the Categorical Land Use Model to watersheds outside of the 14 in this study.  Two of the land use categories (Industrial – IND; and Low Density Residential – LDR) each have only two watershed representatives in our study.  This results in good model fit to the data, but not necessarily for all watersheds in Puget Sound area.</w:t>
      </w:r>
    </w:p>
    <w:p w14:paraId="30E81155" w14:textId="77777777" w:rsidR="00CA50C0" w:rsidRDefault="00CA50C0" w:rsidP="00CA50C0">
      <w:pPr>
        <w:widowControl w:val="0"/>
        <w:autoSpaceDE w:val="0"/>
        <w:autoSpaceDN w:val="0"/>
        <w:adjustRightInd w:val="0"/>
        <w:spacing w:after="240" w:line="300" w:lineRule="atLeast"/>
        <w:rPr>
          <w:rFonts w:cs="Times Roman"/>
          <w:color w:val="000000"/>
          <w:sz w:val="26"/>
          <w:szCs w:val="26"/>
        </w:rPr>
      </w:pPr>
    </w:p>
    <w:p w14:paraId="51EDBFD2" w14:textId="4244F940" w:rsidR="00CA50C0" w:rsidRDefault="009E6280" w:rsidP="00CA50C0">
      <w:pPr>
        <w:widowControl w:val="0"/>
        <w:autoSpaceDE w:val="0"/>
        <w:autoSpaceDN w:val="0"/>
        <w:adjustRightInd w:val="0"/>
        <w:spacing w:after="240" w:line="300" w:lineRule="atLeast"/>
        <w:rPr>
          <w:rFonts w:cs="Times Roman"/>
          <w:color w:val="000000"/>
          <w:sz w:val="26"/>
          <w:szCs w:val="26"/>
        </w:rPr>
      </w:pPr>
      <w:r>
        <w:rPr>
          <w:rFonts w:cs="Times Roman"/>
          <w:noProof/>
          <w:color w:val="000000"/>
          <w:sz w:val="26"/>
          <w:szCs w:val="26"/>
        </w:rPr>
        <w:drawing>
          <wp:inline distT="0" distB="0" distL="0" distR="0" wp14:anchorId="03E60FF5" wp14:editId="6D90BF17">
            <wp:extent cx="5486400" cy="4152108"/>
            <wp:effectExtent l="0" t="0" r="0"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4152108"/>
                    </a:xfrm>
                    <a:prstGeom prst="rect">
                      <a:avLst/>
                    </a:prstGeom>
                    <a:noFill/>
                    <a:ln>
                      <a:noFill/>
                    </a:ln>
                  </pic:spPr>
                </pic:pic>
              </a:graphicData>
            </a:graphic>
          </wp:inline>
        </w:drawing>
      </w:r>
    </w:p>
    <w:p w14:paraId="708CF0E4" w14:textId="2BE3EABB" w:rsidR="00D72321" w:rsidRPr="00402565" w:rsidRDefault="00CA50C0" w:rsidP="00D72321">
      <w:pPr>
        <w:widowControl w:val="0"/>
        <w:autoSpaceDE w:val="0"/>
        <w:autoSpaceDN w:val="0"/>
        <w:adjustRightInd w:val="0"/>
        <w:spacing w:after="240" w:line="300" w:lineRule="atLeast"/>
        <w:rPr>
          <w:rFonts w:cs="Times Roman"/>
          <w:sz w:val="26"/>
          <w:szCs w:val="26"/>
        </w:rPr>
      </w:pPr>
      <w:r w:rsidRPr="00402565">
        <w:rPr>
          <w:rFonts w:cs="Times Roman"/>
          <w:b/>
          <w:sz w:val="26"/>
          <w:szCs w:val="26"/>
        </w:rPr>
        <w:t xml:space="preserve">Figure </w:t>
      </w:r>
      <w:proofErr w:type="gramStart"/>
      <w:r w:rsidRPr="00402565">
        <w:rPr>
          <w:rFonts w:cs="Times Roman"/>
          <w:b/>
          <w:sz w:val="26"/>
          <w:szCs w:val="26"/>
        </w:rPr>
        <w:t>4.</w:t>
      </w:r>
      <w:r w:rsidR="003A4680" w:rsidRPr="00402565">
        <w:rPr>
          <w:rFonts w:cs="Times Roman"/>
          <w:b/>
          <w:sz w:val="26"/>
          <w:szCs w:val="26"/>
        </w:rPr>
        <w:t>31</w:t>
      </w:r>
      <w:r w:rsidR="003A4680" w:rsidRPr="00402565">
        <w:rPr>
          <w:rFonts w:cs="Times Roman"/>
          <w:sz w:val="26"/>
          <w:szCs w:val="26"/>
        </w:rPr>
        <w:t xml:space="preserve">  </w:t>
      </w:r>
      <w:r w:rsidR="00B04013" w:rsidRPr="00402565">
        <w:rPr>
          <w:rFonts w:cs="Times Roman"/>
          <w:sz w:val="26"/>
          <w:szCs w:val="26"/>
        </w:rPr>
        <w:t>Total</w:t>
      </w:r>
      <w:proofErr w:type="gramEnd"/>
      <w:r w:rsidR="00B04013" w:rsidRPr="00402565">
        <w:rPr>
          <w:rFonts w:cs="Times Roman"/>
          <w:sz w:val="26"/>
          <w:szCs w:val="26"/>
        </w:rPr>
        <w:t xml:space="preserve"> </w:t>
      </w:r>
      <w:proofErr w:type="spellStart"/>
      <w:r w:rsidR="00B04013" w:rsidRPr="00402565">
        <w:rPr>
          <w:rFonts w:cs="Times Roman"/>
          <w:sz w:val="26"/>
          <w:szCs w:val="26"/>
        </w:rPr>
        <w:t>Kjeldahl</w:t>
      </w:r>
      <w:proofErr w:type="spellEnd"/>
      <w:r w:rsidR="00B04013">
        <w:rPr>
          <w:rFonts w:cs="Times Roman"/>
          <w:color w:val="000000"/>
          <w:sz w:val="26"/>
          <w:szCs w:val="26"/>
        </w:rPr>
        <w:t xml:space="preserve"> nitrogen</w:t>
      </w:r>
      <w:r>
        <w:rPr>
          <w:rFonts w:cs="Times Roman"/>
          <w:color w:val="000000"/>
          <w:sz w:val="26"/>
          <w:szCs w:val="26"/>
        </w:rPr>
        <w:t xml:space="preserve"> model residuals for the Null Model, Categorical Land Use Model, and Landscape Predictor Models.  Each bar </w:t>
      </w:r>
      <w:r w:rsidRPr="00402565">
        <w:rPr>
          <w:rFonts w:cs="Times Roman"/>
          <w:sz w:val="26"/>
          <w:szCs w:val="26"/>
        </w:rPr>
        <w:t>represents one watershed, with colors representing agencies.</w:t>
      </w:r>
      <w:r w:rsidR="00D72321" w:rsidRPr="00402565">
        <w:rPr>
          <w:rFonts w:cs="Times Roman"/>
          <w:sz w:val="26"/>
          <w:szCs w:val="26"/>
        </w:rPr>
        <w:t xml:space="preserve">  Model fitting was performed using maximum likelihood (ML) estimation.</w:t>
      </w:r>
    </w:p>
    <w:p w14:paraId="28E4C23E" w14:textId="23CC52B0" w:rsidR="00CA50C0" w:rsidRDefault="00CA50C0" w:rsidP="00CA50C0">
      <w:pPr>
        <w:widowControl w:val="0"/>
        <w:autoSpaceDE w:val="0"/>
        <w:autoSpaceDN w:val="0"/>
        <w:adjustRightInd w:val="0"/>
        <w:spacing w:after="240" w:line="300" w:lineRule="atLeast"/>
        <w:rPr>
          <w:rFonts w:cs="Times Roman"/>
          <w:color w:val="000000"/>
          <w:sz w:val="26"/>
          <w:szCs w:val="26"/>
        </w:rPr>
      </w:pPr>
    </w:p>
    <w:p w14:paraId="6AFC8E07" w14:textId="77777777" w:rsidR="00CA50C0" w:rsidRDefault="00CA50C0" w:rsidP="00CA50C0">
      <w:pPr>
        <w:widowControl w:val="0"/>
        <w:autoSpaceDE w:val="0"/>
        <w:autoSpaceDN w:val="0"/>
        <w:adjustRightInd w:val="0"/>
        <w:spacing w:after="240" w:line="300" w:lineRule="atLeast"/>
        <w:rPr>
          <w:rFonts w:cs="Times Roman"/>
          <w:color w:val="000000"/>
          <w:sz w:val="26"/>
          <w:szCs w:val="26"/>
        </w:rPr>
      </w:pPr>
    </w:p>
    <w:p w14:paraId="65CD9321" w14:textId="77777777" w:rsidR="00D72321" w:rsidRPr="00402565" w:rsidRDefault="00CA50C0" w:rsidP="00D72321">
      <w:pPr>
        <w:widowControl w:val="0"/>
        <w:autoSpaceDE w:val="0"/>
        <w:autoSpaceDN w:val="0"/>
        <w:adjustRightInd w:val="0"/>
        <w:spacing w:after="240" w:line="300" w:lineRule="atLeast"/>
        <w:rPr>
          <w:rFonts w:cs="Times Roman"/>
          <w:sz w:val="26"/>
          <w:szCs w:val="26"/>
        </w:rPr>
      </w:pPr>
      <w:r w:rsidRPr="006B608F">
        <w:rPr>
          <w:rFonts w:cs="Times Roman"/>
          <w:b/>
          <w:color w:val="000000"/>
          <w:sz w:val="26"/>
          <w:szCs w:val="26"/>
        </w:rPr>
        <w:t xml:space="preserve">Table </w:t>
      </w:r>
      <w:proofErr w:type="gramStart"/>
      <w:r w:rsidRPr="006B608F">
        <w:rPr>
          <w:rFonts w:cs="Times Roman"/>
          <w:b/>
          <w:color w:val="000000"/>
          <w:sz w:val="26"/>
          <w:szCs w:val="26"/>
        </w:rPr>
        <w:t>4.</w:t>
      </w:r>
      <w:r w:rsidR="00D93F84">
        <w:rPr>
          <w:rFonts w:cs="Times Roman"/>
          <w:b/>
          <w:color w:val="000000"/>
          <w:sz w:val="26"/>
          <w:szCs w:val="26"/>
        </w:rPr>
        <w:t>6</w:t>
      </w:r>
      <w:r>
        <w:rPr>
          <w:rFonts w:cs="Times Roman"/>
          <w:color w:val="000000"/>
          <w:sz w:val="26"/>
          <w:szCs w:val="26"/>
        </w:rPr>
        <w:t xml:space="preserve">  Coefficient</w:t>
      </w:r>
      <w:proofErr w:type="gramEnd"/>
      <w:r>
        <w:rPr>
          <w:rFonts w:cs="Times Roman"/>
          <w:color w:val="000000"/>
          <w:sz w:val="26"/>
          <w:szCs w:val="26"/>
        </w:rPr>
        <w:t xml:space="preserve"> values (standard error in parenthesis) for the three </w:t>
      </w:r>
      <w:r w:rsidR="00B04013">
        <w:rPr>
          <w:rFonts w:cs="Times Roman"/>
          <w:color w:val="000000"/>
          <w:sz w:val="26"/>
          <w:szCs w:val="26"/>
        </w:rPr>
        <w:t xml:space="preserve">total </w:t>
      </w:r>
      <w:proofErr w:type="spellStart"/>
      <w:r w:rsidR="00B04013">
        <w:rPr>
          <w:rFonts w:cs="Times Roman"/>
          <w:color w:val="000000"/>
          <w:sz w:val="26"/>
          <w:szCs w:val="26"/>
        </w:rPr>
        <w:t>Kjeldahl</w:t>
      </w:r>
      <w:proofErr w:type="spellEnd"/>
      <w:r w:rsidR="00B04013">
        <w:rPr>
          <w:rFonts w:cs="Times Roman"/>
          <w:color w:val="000000"/>
          <w:sz w:val="26"/>
          <w:szCs w:val="26"/>
        </w:rPr>
        <w:t xml:space="preserve"> nitrogen</w:t>
      </w:r>
      <w:r>
        <w:rPr>
          <w:rFonts w:cs="Times Roman"/>
          <w:color w:val="000000"/>
          <w:sz w:val="26"/>
          <w:szCs w:val="26"/>
        </w:rPr>
        <w:t xml:space="preserve"> models.  For the Categorical </w:t>
      </w:r>
      <w:proofErr w:type="spellStart"/>
      <w:r>
        <w:rPr>
          <w:rFonts w:cs="Times Roman"/>
          <w:color w:val="000000"/>
          <w:sz w:val="26"/>
          <w:szCs w:val="26"/>
        </w:rPr>
        <w:t>Landuse</w:t>
      </w:r>
      <w:proofErr w:type="spellEnd"/>
      <w:r>
        <w:rPr>
          <w:rFonts w:cs="Times Roman"/>
          <w:color w:val="000000"/>
          <w:sz w:val="26"/>
          <w:szCs w:val="26"/>
        </w:rPr>
        <w:t xml:space="preserve"> Model, the baseline </w:t>
      </w:r>
      <w:proofErr w:type="spellStart"/>
      <w:r>
        <w:rPr>
          <w:rFonts w:cs="Times Roman"/>
          <w:color w:val="000000"/>
          <w:sz w:val="26"/>
          <w:szCs w:val="26"/>
        </w:rPr>
        <w:t>landuse</w:t>
      </w:r>
      <w:proofErr w:type="spellEnd"/>
      <w:r>
        <w:rPr>
          <w:rFonts w:cs="Times Roman"/>
          <w:color w:val="000000"/>
          <w:sz w:val="26"/>
          <w:szCs w:val="26"/>
        </w:rPr>
        <w:t xml:space="preserve"> is LDR; all other land use categories are adjustments from the baseline.  </w:t>
      </w:r>
      <w:r w:rsidRPr="00402565">
        <w:rPr>
          <w:rFonts w:cs="Times Roman"/>
          <w:sz w:val="26"/>
          <w:szCs w:val="26"/>
        </w:rPr>
        <w:t xml:space="preserve">Final coefficient values for linear mixed effects models are based on </w:t>
      </w:r>
      <w:r w:rsidR="00D72321" w:rsidRPr="00402565">
        <w:rPr>
          <w:rFonts w:cs="Times Roman"/>
          <w:sz w:val="26"/>
          <w:szCs w:val="26"/>
        </w:rPr>
        <w:t>fitting with restricted maximum likelihood (REML) estimation, and may differ slightly from those fitted using maximum likelihood (ML) estimation.</w:t>
      </w:r>
    </w:p>
    <w:p w14:paraId="6FAD4CF1" w14:textId="695C9707" w:rsidR="00B04013" w:rsidRDefault="00B04013" w:rsidP="00CA50C0">
      <w:pPr>
        <w:widowControl w:val="0"/>
        <w:autoSpaceDE w:val="0"/>
        <w:autoSpaceDN w:val="0"/>
        <w:adjustRightInd w:val="0"/>
        <w:spacing w:after="240" w:line="300" w:lineRule="atLeast"/>
        <w:rPr>
          <w:rFonts w:cs="Times Roman"/>
          <w:color w:val="000000"/>
          <w:sz w:val="26"/>
          <w:szCs w:val="26"/>
        </w:rPr>
      </w:pPr>
      <w:r>
        <w:rPr>
          <w:rFonts w:cs="Times Roman"/>
          <w:noProof/>
          <w:color w:val="000000"/>
          <w:sz w:val="26"/>
          <w:szCs w:val="26"/>
        </w:rPr>
        <w:drawing>
          <wp:inline distT="0" distB="0" distL="0" distR="0" wp14:anchorId="3215B2BC" wp14:editId="21F13E50">
            <wp:extent cx="5486400" cy="2055065"/>
            <wp:effectExtent l="0" t="0" r="0" b="254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055065"/>
                    </a:xfrm>
                    <a:prstGeom prst="rect">
                      <a:avLst/>
                    </a:prstGeom>
                    <a:noFill/>
                    <a:ln>
                      <a:noFill/>
                    </a:ln>
                  </pic:spPr>
                </pic:pic>
              </a:graphicData>
            </a:graphic>
          </wp:inline>
        </w:drawing>
      </w:r>
    </w:p>
    <w:p w14:paraId="678460BA" w14:textId="3EF05569" w:rsidR="00CA50C0" w:rsidRDefault="00CA50C0" w:rsidP="00CA50C0">
      <w:pPr>
        <w:widowControl w:val="0"/>
        <w:autoSpaceDE w:val="0"/>
        <w:autoSpaceDN w:val="0"/>
        <w:adjustRightInd w:val="0"/>
        <w:spacing w:after="240" w:line="300" w:lineRule="atLeast"/>
        <w:rPr>
          <w:rFonts w:cs="Times Roman"/>
          <w:color w:val="000000"/>
          <w:sz w:val="26"/>
          <w:szCs w:val="26"/>
        </w:rPr>
      </w:pPr>
    </w:p>
    <w:p w14:paraId="5C7FAF49" w14:textId="77777777" w:rsidR="00CA50C0" w:rsidRDefault="00CA50C0" w:rsidP="00CA50C0">
      <w:pPr>
        <w:widowControl w:val="0"/>
        <w:autoSpaceDE w:val="0"/>
        <w:autoSpaceDN w:val="0"/>
        <w:adjustRightInd w:val="0"/>
        <w:spacing w:after="240" w:line="300" w:lineRule="atLeast"/>
        <w:rPr>
          <w:rFonts w:cs="Times Roman"/>
          <w:color w:val="000000"/>
          <w:sz w:val="26"/>
          <w:szCs w:val="26"/>
        </w:rPr>
      </w:pPr>
    </w:p>
    <w:p w14:paraId="29747D0E" w14:textId="4A665396" w:rsidR="00CA50C0" w:rsidRPr="00710338" w:rsidRDefault="00FA7608" w:rsidP="00CA50C0">
      <w:pPr>
        <w:widowControl w:val="0"/>
        <w:autoSpaceDE w:val="0"/>
        <w:autoSpaceDN w:val="0"/>
        <w:adjustRightInd w:val="0"/>
        <w:spacing w:after="240" w:line="300" w:lineRule="atLeast"/>
        <w:rPr>
          <w:rFonts w:cs="Times Roman"/>
          <w:color w:val="000000"/>
          <w:sz w:val="26"/>
          <w:szCs w:val="26"/>
        </w:rPr>
      </w:pPr>
      <w:r>
        <w:rPr>
          <w:rFonts w:cs="Times Roman"/>
          <w:noProof/>
          <w:color w:val="000000"/>
          <w:sz w:val="26"/>
          <w:szCs w:val="26"/>
        </w:rPr>
        <w:drawing>
          <wp:inline distT="0" distB="0" distL="0" distR="0" wp14:anchorId="3EF9F2F0" wp14:editId="714BF674">
            <wp:extent cx="5486400" cy="4390977"/>
            <wp:effectExtent l="0" t="0" r="0" b="381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4390977"/>
                    </a:xfrm>
                    <a:prstGeom prst="rect">
                      <a:avLst/>
                    </a:prstGeom>
                    <a:noFill/>
                    <a:ln>
                      <a:noFill/>
                    </a:ln>
                  </pic:spPr>
                </pic:pic>
              </a:graphicData>
            </a:graphic>
          </wp:inline>
        </w:drawing>
      </w:r>
    </w:p>
    <w:p w14:paraId="086E7247" w14:textId="2314E672" w:rsidR="00D72321" w:rsidRPr="00D72321" w:rsidRDefault="00CA50C0" w:rsidP="00D72321">
      <w:pPr>
        <w:widowControl w:val="0"/>
        <w:autoSpaceDE w:val="0"/>
        <w:autoSpaceDN w:val="0"/>
        <w:adjustRightInd w:val="0"/>
        <w:spacing w:after="240" w:line="300" w:lineRule="atLeast"/>
        <w:rPr>
          <w:rFonts w:cs="Times Roman"/>
          <w:sz w:val="26"/>
          <w:szCs w:val="26"/>
        </w:rPr>
      </w:pPr>
      <w:r w:rsidRPr="00D72321">
        <w:rPr>
          <w:rFonts w:cs="Times Roman"/>
          <w:b/>
          <w:sz w:val="26"/>
          <w:szCs w:val="26"/>
        </w:rPr>
        <w:t xml:space="preserve">Figure </w:t>
      </w:r>
      <w:proofErr w:type="gramStart"/>
      <w:r w:rsidRPr="00D72321">
        <w:rPr>
          <w:rFonts w:cs="Times Roman"/>
          <w:b/>
          <w:sz w:val="26"/>
          <w:szCs w:val="26"/>
        </w:rPr>
        <w:t>4.</w:t>
      </w:r>
      <w:r w:rsidR="003A4680" w:rsidRPr="00D72321">
        <w:rPr>
          <w:rFonts w:cs="Times Roman"/>
          <w:b/>
          <w:sz w:val="26"/>
          <w:szCs w:val="26"/>
        </w:rPr>
        <w:t>32</w:t>
      </w:r>
      <w:r w:rsidR="003A4680" w:rsidRPr="00D72321">
        <w:rPr>
          <w:rFonts w:cs="Times Roman"/>
          <w:sz w:val="26"/>
          <w:szCs w:val="26"/>
        </w:rPr>
        <w:t xml:space="preserve">  </w:t>
      </w:r>
      <w:r w:rsidRPr="00D72321">
        <w:rPr>
          <w:rFonts w:cs="Times Roman"/>
          <w:sz w:val="26"/>
          <w:szCs w:val="26"/>
        </w:rPr>
        <w:t>Model</w:t>
      </w:r>
      <w:proofErr w:type="gramEnd"/>
      <w:r w:rsidRPr="00D72321">
        <w:rPr>
          <w:rFonts w:cs="Times Roman"/>
          <w:sz w:val="26"/>
          <w:szCs w:val="26"/>
        </w:rPr>
        <w:t xml:space="preserve"> coefficients for the Null Model (green), Categorical Land Use Model (blue), and Landscape Predictor Model (red).</w:t>
      </w:r>
      <w:r w:rsidR="00D72321" w:rsidRPr="00D72321">
        <w:rPr>
          <w:rFonts w:cs="Times Roman"/>
          <w:sz w:val="26"/>
          <w:szCs w:val="26"/>
        </w:rPr>
        <w:t xml:space="preserve">  Final coefficient values for linear mixed effects models are based on fitting with restricted maximum likelihood (REML) estimation, and may differ slightly from those fitted using maximum likelihood (ML) estimation.</w:t>
      </w:r>
    </w:p>
    <w:p w14:paraId="74EE4D63" w14:textId="78E51BF5" w:rsidR="00CA50C0" w:rsidRPr="00DE4810" w:rsidRDefault="00CA50C0" w:rsidP="00CA50C0">
      <w:pPr>
        <w:widowControl w:val="0"/>
        <w:autoSpaceDE w:val="0"/>
        <w:autoSpaceDN w:val="0"/>
        <w:adjustRightInd w:val="0"/>
        <w:spacing w:after="240" w:line="300" w:lineRule="atLeast"/>
        <w:rPr>
          <w:rFonts w:cs="Times Roman"/>
          <w:color w:val="000000"/>
          <w:sz w:val="26"/>
          <w:szCs w:val="26"/>
        </w:rPr>
      </w:pPr>
    </w:p>
    <w:p w14:paraId="751BBDDB" w14:textId="77777777" w:rsidR="00CA50C0" w:rsidRPr="00DE4810" w:rsidRDefault="00CA50C0" w:rsidP="00CA50C0">
      <w:pPr>
        <w:widowControl w:val="0"/>
        <w:autoSpaceDE w:val="0"/>
        <w:autoSpaceDN w:val="0"/>
        <w:adjustRightInd w:val="0"/>
        <w:spacing w:after="240" w:line="300" w:lineRule="atLeast"/>
        <w:rPr>
          <w:rFonts w:cs="Times Roman"/>
          <w:color w:val="000000"/>
          <w:sz w:val="26"/>
          <w:szCs w:val="26"/>
        </w:rPr>
      </w:pPr>
    </w:p>
    <w:p w14:paraId="63E189E6" w14:textId="73DBBB04" w:rsidR="00E35CB2" w:rsidRPr="00DE4810" w:rsidRDefault="00E35CB2" w:rsidP="00CA50C0">
      <w:pPr>
        <w:widowControl w:val="0"/>
        <w:autoSpaceDE w:val="0"/>
        <w:autoSpaceDN w:val="0"/>
        <w:adjustRightInd w:val="0"/>
        <w:spacing w:after="240" w:line="300" w:lineRule="atLeast"/>
        <w:rPr>
          <w:rFonts w:cs="Times Roman"/>
          <w:color w:val="000000"/>
          <w:sz w:val="26"/>
          <w:szCs w:val="26"/>
        </w:rPr>
      </w:pPr>
      <w:r w:rsidRPr="00DE4810">
        <w:rPr>
          <w:rFonts w:cs="Times Roman"/>
          <w:color w:val="000000"/>
          <w:sz w:val="26"/>
          <w:szCs w:val="26"/>
        </w:rPr>
        <w:t xml:space="preserve">Censored data made up 9.7% of the TKN sample results.  Although the EPA allows substitution of 0.5*detection limit for censored values when &lt; 15% of samples are non-detect (USEPA, 2009), </w:t>
      </w:r>
      <w:r w:rsidR="0075577D" w:rsidRPr="00DE4810">
        <w:rPr>
          <w:rFonts w:cs="Times Roman"/>
          <w:color w:val="000000"/>
          <w:sz w:val="26"/>
          <w:szCs w:val="26"/>
        </w:rPr>
        <w:t>we wanted to verify that substitution did not have a large effect on the parameter values for our dataset.</w:t>
      </w:r>
      <w:r w:rsidRPr="00DE4810">
        <w:rPr>
          <w:rFonts w:cs="Times Roman"/>
          <w:color w:val="000000"/>
          <w:sz w:val="26"/>
          <w:szCs w:val="26"/>
        </w:rPr>
        <w:t xml:space="preserve"> </w:t>
      </w:r>
      <w:r w:rsidR="0075577D" w:rsidRPr="00DE4810">
        <w:rPr>
          <w:rFonts w:cs="Times Roman"/>
          <w:color w:val="000000"/>
          <w:sz w:val="26"/>
          <w:szCs w:val="26"/>
        </w:rPr>
        <w:t xml:space="preserve"> Censored methods have not yet been developed for mixed effects models; as a result, we performed the 0.5*detection limit substitution for the TKN data, and fit a simple linear model using the predictors: 14-day rainfall, summer, sqrt_CO2_road and devAge2.  We </w:t>
      </w:r>
      <w:r w:rsidR="00DE4810">
        <w:rPr>
          <w:rFonts w:cs="Times Roman"/>
          <w:color w:val="000000"/>
          <w:sz w:val="26"/>
          <w:szCs w:val="26"/>
        </w:rPr>
        <w:t xml:space="preserve">compared the parameter values to </w:t>
      </w:r>
      <w:r w:rsidR="0075577D" w:rsidRPr="00DE4810">
        <w:rPr>
          <w:rFonts w:cs="Times Roman"/>
          <w:color w:val="000000"/>
          <w:sz w:val="26"/>
          <w:szCs w:val="26"/>
        </w:rPr>
        <w:t xml:space="preserve">a censored data model using the NADA package </w:t>
      </w:r>
      <w:r w:rsidR="0075577D" w:rsidRPr="00B322BB">
        <w:rPr>
          <w:rFonts w:cs="Times Roman"/>
          <w:sz w:val="26"/>
          <w:szCs w:val="26"/>
        </w:rPr>
        <w:t xml:space="preserve">in R </w:t>
      </w:r>
      <w:r w:rsidR="00DE4810" w:rsidRPr="00B322BB">
        <w:rPr>
          <w:rFonts w:cs="Times Roman"/>
          <w:sz w:val="26"/>
          <w:szCs w:val="26"/>
        </w:rPr>
        <w:t>(</w:t>
      </w:r>
      <w:r w:rsidR="003A4680" w:rsidRPr="00B322BB">
        <w:rPr>
          <w:rFonts w:cs="Times Roman"/>
          <w:sz w:val="26"/>
          <w:szCs w:val="26"/>
        </w:rPr>
        <w:t>L</w:t>
      </w:r>
      <w:r w:rsidR="00AA4C2A" w:rsidRPr="00B322BB">
        <w:rPr>
          <w:rFonts w:cs="Times Roman"/>
          <w:sz w:val="26"/>
          <w:szCs w:val="26"/>
        </w:rPr>
        <w:t>ee</w:t>
      </w:r>
      <w:r w:rsidR="003A4680" w:rsidRPr="00B322BB">
        <w:rPr>
          <w:rFonts w:cs="Times Roman"/>
          <w:sz w:val="26"/>
          <w:szCs w:val="26"/>
        </w:rPr>
        <w:t>, 2020</w:t>
      </w:r>
      <w:r w:rsidR="00DE4810" w:rsidRPr="00B322BB">
        <w:rPr>
          <w:rFonts w:cs="Times Roman"/>
          <w:sz w:val="26"/>
          <w:szCs w:val="26"/>
        </w:rPr>
        <w:t>), and</w:t>
      </w:r>
      <w:r w:rsidR="00DE4810">
        <w:rPr>
          <w:rFonts w:cs="Times Roman"/>
          <w:color w:val="000000"/>
          <w:sz w:val="26"/>
          <w:szCs w:val="26"/>
        </w:rPr>
        <w:t xml:space="preserve"> found that the two models had very similar parameter values (Table 4.7).  This confirmed that the TKN data with 0.5*detection limit substitution could be used to generate valid models using mixed effects techniques.</w:t>
      </w:r>
    </w:p>
    <w:p w14:paraId="2BEA2F70" w14:textId="77777777" w:rsidR="00882BD8" w:rsidRPr="00DE4810" w:rsidRDefault="00882BD8" w:rsidP="00882BD8">
      <w:pPr>
        <w:rPr>
          <w:rFonts w:cs="Times Roman"/>
          <w:b/>
          <w:color w:val="000000"/>
          <w:sz w:val="26"/>
          <w:szCs w:val="26"/>
        </w:rPr>
      </w:pPr>
    </w:p>
    <w:p w14:paraId="522A9F32" w14:textId="77777777" w:rsidR="00882BD8" w:rsidRDefault="00882BD8" w:rsidP="00882BD8">
      <w:pPr>
        <w:rPr>
          <w:rFonts w:cs="Times Roman"/>
          <w:color w:val="000000"/>
          <w:sz w:val="26"/>
          <w:szCs w:val="26"/>
        </w:rPr>
      </w:pPr>
      <w:r w:rsidRPr="006B608F">
        <w:rPr>
          <w:rFonts w:cs="Times Roman"/>
          <w:b/>
          <w:color w:val="000000"/>
          <w:sz w:val="26"/>
          <w:szCs w:val="26"/>
        </w:rPr>
        <w:t xml:space="preserve">Table </w:t>
      </w:r>
      <w:proofErr w:type="gramStart"/>
      <w:r w:rsidRPr="006B608F">
        <w:rPr>
          <w:rFonts w:cs="Times Roman"/>
          <w:b/>
          <w:color w:val="000000"/>
          <w:sz w:val="26"/>
          <w:szCs w:val="26"/>
        </w:rPr>
        <w:t>4.</w:t>
      </w:r>
      <w:r>
        <w:rPr>
          <w:rFonts w:cs="Times Roman"/>
          <w:b/>
          <w:color w:val="000000"/>
          <w:sz w:val="26"/>
          <w:szCs w:val="26"/>
        </w:rPr>
        <w:t>7</w:t>
      </w:r>
      <w:r>
        <w:rPr>
          <w:rFonts w:cs="Times Roman"/>
          <w:color w:val="000000"/>
          <w:sz w:val="26"/>
          <w:szCs w:val="26"/>
        </w:rPr>
        <w:t xml:space="preserve">  Comparison</w:t>
      </w:r>
      <w:proofErr w:type="gramEnd"/>
      <w:r>
        <w:rPr>
          <w:rFonts w:cs="Times Roman"/>
          <w:color w:val="000000"/>
          <w:sz w:val="26"/>
          <w:szCs w:val="26"/>
        </w:rPr>
        <w:t xml:space="preserve"> of parameter values generated by simplified linear models with and without methods to account for censored values. </w:t>
      </w:r>
    </w:p>
    <w:p w14:paraId="31C91419" w14:textId="77777777" w:rsidR="00882BD8" w:rsidRDefault="00882BD8" w:rsidP="00CA50C0">
      <w:pPr>
        <w:widowControl w:val="0"/>
        <w:autoSpaceDE w:val="0"/>
        <w:autoSpaceDN w:val="0"/>
        <w:adjustRightInd w:val="0"/>
        <w:spacing w:after="240" w:line="300" w:lineRule="atLeast"/>
        <w:rPr>
          <w:rFonts w:cs="Times Roman"/>
          <w:color w:val="000000"/>
          <w:sz w:val="26"/>
          <w:szCs w:val="26"/>
        </w:rPr>
      </w:pPr>
    </w:p>
    <w:tbl>
      <w:tblPr>
        <w:tblStyle w:val="TableGrid"/>
        <w:tblW w:w="0" w:type="auto"/>
        <w:tblLook w:val="04A0" w:firstRow="1" w:lastRow="0" w:firstColumn="1" w:lastColumn="0" w:noHBand="0" w:noVBand="1"/>
      </w:tblPr>
      <w:tblGrid>
        <w:gridCol w:w="2952"/>
        <w:gridCol w:w="2952"/>
        <w:gridCol w:w="2952"/>
      </w:tblGrid>
      <w:tr w:rsidR="004B062B" w14:paraId="2979CE50" w14:textId="77777777" w:rsidTr="004B062B">
        <w:tc>
          <w:tcPr>
            <w:tcW w:w="2952" w:type="dxa"/>
          </w:tcPr>
          <w:p w14:paraId="3CB0CF28" w14:textId="77777777" w:rsidR="004B062B" w:rsidRDefault="004B062B" w:rsidP="00CA50C0">
            <w:pPr>
              <w:widowControl w:val="0"/>
              <w:autoSpaceDE w:val="0"/>
              <w:autoSpaceDN w:val="0"/>
              <w:adjustRightInd w:val="0"/>
              <w:spacing w:after="240" w:line="300" w:lineRule="atLeast"/>
              <w:rPr>
                <w:rFonts w:cs="Times Roman"/>
                <w:color w:val="000000"/>
                <w:sz w:val="26"/>
                <w:szCs w:val="26"/>
              </w:rPr>
            </w:pPr>
          </w:p>
        </w:tc>
        <w:tc>
          <w:tcPr>
            <w:tcW w:w="2952" w:type="dxa"/>
          </w:tcPr>
          <w:p w14:paraId="66081303" w14:textId="7D19DB3A" w:rsidR="004B062B" w:rsidRDefault="004B062B" w:rsidP="00CA50C0">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non</w:t>
            </w:r>
            <w:proofErr w:type="gramEnd"/>
            <w:r>
              <w:rPr>
                <w:rFonts w:cs="Times Roman"/>
                <w:color w:val="000000"/>
                <w:sz w:val="26"/>
                <w:szCs w:val="26"/>
              </w:rPr>
              <w:t>-detects substituted for 0.5 * detection limit</w:t>
            </w:r>
          </w:p>
        </w:tc>
        <w:tc>
          <w:tcPr>
            <w:tcW w:w="2952" w:type="dxa"/>
          </w:tcPr>
          <w:p w14:paraId="5ECE3FFE" w14:textId="63FC3256" w:rsidR="004B062B" w:rsidRDefault="004B062B" w:rsidP="00CA50C0">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censored</w:t>
            </w:r>
            <w:proofErr w:type="gramEnd"/>
            <w:r>
              <w:rPr>
                <w:rFonts w:cs="Times Roman"/>
                <w:color w:val="000000"/>
                <w:sz w:val="26"/>
                <w:szCs w:val="26"/>
              </w:rPr>
              <w:t xml:space="preserve"> model</w:t>
            </w:r>
          </w:p>
        </w:tc>
      </w:tr>
      <w:tr w:rsidR="004B062B" w14:paraId="5278E447" w14:textId="77777777" w:rsidTr="004B062B">
        <w:tc>
          <w:tcPr>
            <w:tcW w:w="2952" w:type="dxa"/>
          </w:tcPr>
          <w:p w14:paraId="40ECA123" w14:textId="5AD19440" w:rsidR="004B062B" w:rsidRDefault="004B062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(Intercept)</w:t>
            </w:r>
          </w:p>
        </w:tc>
        <w:tc>
          <w:tcPr>
            <w:tcW w:w="2952" w:type="dxa"/>
          </w:tcPr>
          <w:p w14:paraId="50EE9FE5" w14:textId="26D75125" w:rsidR="004B062B" w:rsidRDefault="004B062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6.57 (0.04)</w:t>
            </w:r>
          </w:p>
        </w:tc>
        <w:tc>
          <w:tcPr>
            <w:tcW w:w="2952" w:type="dxa"/>
          </w:tcPr>
          <w:p w14:paraId="6D78E869" w14:textId="2C567264" w:rsidR="004B062B" w:rsidRDefault="004B062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6.60 (0.04)</w:t>
            </w:r>
          </w:p>
        </w:tc>
      </w:tr>
      <w:tr w:rsidR="004B062B" w14:paraId="23E4FFA0" w14:textId="77777777" w:rsidTr="004B062B">
        <w:tc>
          <w:tcPr>
            <w:tcW w:w="2952" w:type="dxa"/>
          </w:tcPr>
          <w:p w14:paraId="02DA536F" w14:textId="35313BD5" w:rsidR="004B062B" w:rsidRDefault="004B062B" w:rsidP="00CA50C0">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rain</w:t>
            </w:r>
            <w:proofErr w:type="gramEnd"/>
            <w:r>
              <w:rPr>
                <w:rFonts w:cs="Times Roman"/>
                <w:color w:val="000000"/>
                <w:sz w:val="26"/>
                <w:szCs w:val="26"/>
              </w:rPr>
              <w:t xml:space="preserve"> (14-day </w:t>
            </w:r>
            <w:proofErr w:type="spellStart"/>
            <w:r>
              <w:rPr>
                <w:rFonts w:cs="Times Roman"/>
                <w:color w:val="000000"/>
                <w:sz w:val="26"/>
                <w:szCs w:val="26"/>
              </w:rPr>
              <w:t>std</w:t>
            </w:r>
            <w:proofErr w:type="spellEnd"/>
            <w:r>
              <w:rPr>
                <w:rFonts w:cs="Times Roman"/>
                <w:color w:val="000000"/>
                <w:sz w:val="26"/>
                <w:szCs w:val="26"/>
              </w:rPr>
              <w:t>)</w:t>
            </w:r>
          </w:p>
        </w:tc>
        <w:tc>
          <w:tcPr>
            <w:tcW w:w="2952" w:type="dxa"/>
          </w:tcPr>
          <w:p w14:paraId="0CBF826C" w14:textId="0FD0F70E" w:rsidR="004B062B" w:rsidRDefault="004B062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-0.16 (0.04)</w:t>
            </w:r>
          </w:p>
        </w:tc>
        <w:tc>
          <w:tcPr>
            <w:tcW w:w="2952" w:type="dxa"/>
          </w:tcPr>
          <w:p w14:paraId="29FB2C73" w14:textId="0B6F33CF" w:rsidR="004B062B" w:rsidRDefault="004B062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-0.16 (0.04)</w:t>
            </w:r>
          </w:p>
        </w:tc>
      </w:tr>
      <w:tr w:rsidR="004B062B" w14:paraId="322DCBB2" w14:textId="77777777" w:rsidTr="004B062B">
        <w:tc>
          <w:tcPr>
            <w:tcW w:w="2952" w:type="dxa"/>
          </w:tcPr>
          <w:p w14:paraId="07027566" w14:textId="21EC30D3" w:rsidR="004B062B" w:rsidRDefault="004B062B" w:rsidP="00CA50C0">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summer</w:t>
            </w:r>
            <w:proofErr w:type="gramEnd"/>
          </w:p>
        </w:tc>
        <w:tc>
          <w:tcPr>
            <w:tcW w:w="2952" w:type="dxa"/>
          </w:tcPr>
          <w:p w14:paraId="045E6C60" w14:textId="5EA27C19" w:rsidR="004B062B" w:rsidRDefault="004B062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0.67 (0.14)</w:t>
            </w:r>
          </w:p>
        </w:tc>
        <w:tc>
          <w:tcPr>
            <w:tcW w:w="2952" w:type="dxa"/>
          </w:tcPr>
          <w:p w14:paraId="357059B2" w14:textId="442338A2" w:rsidR="004B062B" w:rsidRDefault="004B062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0.65 (0.13)</w:t>
            </w:r>
          </w:p>
        </w:tc>
      </w:tr>
      <w:tr w:rsidR="004B062B" w14:paraId="23F9C95A" w14:textId="77777777" w:rsidTr="004B062B">
        <w:tc>
          <w:tcPr>
            <w:tcW w:w="2952" w:type="dxa"/>
          </w:tcPr>
          <w:p w14:paraId="232F6F23" w14:textId="3CD13963" w:rsidR="004B062B" w:rsidRDefault="004B062B" w:rsidP="00CA50C0">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sqrt</w:t>
            </w:r>
            <w:proofErr w:type="gramEnd"/>
            <w:r>
              <w:rPr>
                <w:rFonts w:cs="Times Roman"/>
                <w:color w:val="000000"/>
                <w:sz w:val="26"/>
                <w:szCs w:val="26"/>
              </w:rPr>
              <w:t>_CO2_road</w:t>
            </w:r>
          </w:p>
        </w:tc>
        <w:tc>
          <w:tcPr>
            <w:tcW w:w="2952" w:type="dxa"/>
          </w:tcPr>
          <w:p w14:paraId="6DC750EA" w14:textId="1A7FA4C6" w:rsidR="004B062B" w:rsidRDefault="004B062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0.25 (0.04)</w:t>
            </w:r>
          </w:p>
        </w:tc>
        <w:tc>
          <w:tcPr>
            <w:tcW w:w="2952" w:type="dxa"/>
          </w:tcPr>
          <w:p w14:paraId="1278163C" w14:textId="73CA62F5" w:rsidR="004B062B" w:rsidRDefault="004040B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0.24 (0.04)</w:t>
            </w:r>
          </w:p>
        </w:tc>
      </w:tr>
      <w:tr w:rsidR="004B062B" w14:paraId="13165543" w14:textId="77777777" w:rsidTr="004B062B">
        <w:tc>
          <w:tcPr>
            <w:tcW w:w="2952" w:type="dxa"/>
          </w:tcPr>
          <w:p w14:paraId="40AE3519" w14:textId="41937118" w:rsidR="004B062B" w:rsidRDefault="004B062B" w:rsidP="00CA50C0">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devAge2</w:t>
            </w:r>
            <w:proofErr w:type="gramEnd"/>
          </w:p>
        </w:tc>
        <w:tc>
          <w:tcPr>
            <w:tcW w:w="2952" w:type="dxa"/>
          </w:tcPr>
          <w:p w14:paraId="7637CAC8" w14:textId="2DE103AB" w:rsidR="004B062B" w:rsidRDefault="004B062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0.22 (0.04)</w:t>
            </w:r>
          </w:p>
        </w:tc>
        <w:tc>
          <w:tcPr>
            <w:tcW w:w="2952" w:type="dxa"/>
          </w:tcPr>
          <w:p w14:paraId="556B5E87" w14:textId="3643419F" w:rsidR="004B062B" w:rsidRDefault="004040BB"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0.21 (0.04)</w:t>
            </w:r>
          </w:p>
        </w:tc>
      </w:tr>
    </w:tbl>
    <w:p w14:paraId="0A14D834" w14:textId="77777777" w:rsidR="00882BD8" w:rsidRDefault="00882BD8" w:rsidP="00CA50C0">
      <w:pPr>
        <w:widowControl w:val="0"/>
        <w:autoSpaceDE w:val="0"/>
        <w:autoSpaceDN w:val="0"/>
        <w:adjustRightInd w:val="0"/>
        <w:spacing w:after="240" w:line="300" w:lineRule="atLeast"/>
        <w:rPr>
          <w:rFonts w:cs="Times Roman"/>
          <w:color w:val="000000"/>
          <w:sz w:val="26"/>
          <w:szCs w:val="26"/>
        </w:rPr>
      </w:pPr>
    </w:p>
    <w:p w14:paraId="444F742B" w14:textId="69FFE381" w:rsidR="00CA50C0" w:rsidRDefault="00CA50C0" w:rsidP="00CA50C0">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 xml:space="preserve">The </w:t>
      </w:r>
      <w:r w:rsidR="00A0337A">
        <w:rPr>
          <w:rFonts w:cs="Times Roman"/>
          <w:color w:val="000000"/>
          <w:sz w:val="26"/>
          <w:szCs w:val="26"/>
        </w:rPr>
        <w:t xml:space="preserve">Landscape Predictor Model </w:t>
      </w:r>
      <w:r>
        <w:rPr>
          <w:rFonts w:cs="Times Roman"/>
          <w:color w:val="000000"/>
          <w:sz w:val="26"/>
          <w:szCs w:val="26"/>
        </w:rPr>
        <w:t xml:space="preserve">for </w:t>
      </w:r>
      <w:r w:rsidR="00A0337A">
        <w:rPr>
          <w:rFonts w:cs="Times Roman"/>
          <w:color w:val="000000"/>
          <w:sz w:val="26"/>
          <w:szCs w:val="26"/>
        </w:rPr>
        <w:t>TKN</w:t>
      </w:r>
      <w:r>
        <w:rPr>
          <w:rFonts w:cs="Times Roman"/>
          <w:color w:val="000000"/>
          <w:sz w:val="26"/>
          <w:szCs w:val="26"/>
        </w:rPr>
        <w:t xml:space="preserve">, used as the basis for the </w:t>
      </w:r>
      <w:proofErr w:type="spellStart"/>
      <w:r>
        <w:rPr>
          <w:rFonts w:cs="Times Roman"/>
          <w:color w:val="000000"/>
          <w:sz w:val="26"/>
          <w:szCs w:val="26"/>
        </w:rPr>
        <w:t>Stormwater</w:t>
      </w:r>
      <w:proofErr w:type="spellEnd"/>
      <w:r>
        <w:rPr>
          <w:rFonts w:cs="Times Roman"/>
          <w:color w:val="000000"/>
          <w:sz w:val="26"/>
          <w:szCs w:val="26"/>
        </w:rPr>
        <w:t xml:space="preserve"> Heat Map </w:t>
      </w:r>
      <w:r w:rsidR="00A0337A">
        <w:rPr>
          <w:rFonts w:cs="Times Roman"/>
          <w:color w:val="000000"/>
          <w:sz w:val="26"/>
          <w:szCs w:val="26"/>
        </w:rPr>
        <w:t>TKN</w:t>
      </w:r>
      <w:r>
        <w:rPr>
          <w:rFonts w:cs="Times Roman"/>
          <w:color w:val="000000"/>
          <w:sz w:val="26"/>
          <w:szCs w:val="26"/>
        </w:rPr>
        <w:t xml:space="preserve"> layer, is:</w:t>
      </w:r>
    </w:p>
    <w:p w14:paraId="372867F8" w14:textId="6BF91D31" w:rsidR="00CA50C0" w:rsidRDefault="00CA50C0" w:rsidP="00CA50C0">
      <w:pPr>
        <w:widowControl w:val="0"/>
        <w:autoSpaceDE w:val="0"/>
        <w:autoSpaceDN w:val="0"/>
        <w:adjustRightInd w:val="0"/>
        <w:spacing w:after="240" w:line="300" w:lineRule="atLeast"/>
        <w:ind w:left="720"/>
        <w:rPr>
          <w:rFonts w:cs="Times Roman"/>
          <w:color w:val="000000"/>
          <w:sz w:val="26"/>
          <w:szCs w:val="26"/>
        </w:rPr>
      </w:pPr>
      <w:proofErr w:type="spellStart"/>
      <w:proofErr w:type="gramStart"/>
      <w:r w:rsidRPr="003A584B">
        <w:rPr>
          <w:rFonts w:cs="Times Roman"/>
          <w:i/>
          <w:color w:val="000000"/>
          <w:sz w:val="26"/>
          <w:szCs w:val="26"/>
        </w:rPr>
        <w:t>ln</w:t>
      </w:r>
      <w:proofErr w:type="spellEnd"/>
      <w:proofErr w:type="gramEnd"/>
      <w:r>
        <w:rPr>
          <w:rFonts w:cs="Times Roman"/>
          <w:color w:val="000000"/>
          <w:sz w:val="26"/>
          <w:szCs w:val="26"/>
        </w:rPr>
        <w:t>(</w:t>
      </w:r>
      <w:r w:rsidR="00A0337A">
        <w:rPr>
          <w:rFonts w:cs="Times Roman"/>
          <w:color w:val="000000"/>
          <w:sz w:val="26"/>
          <w:szCs w:val="26"/>
        </w:rPr>
        <w:t>TKN</w:t>
      </w:r>
      <w:r>
        <w:rPr>
          <w:rFonts w:cs="Times Roman"/>
          <w:color w:val="000000"/>
          <w:sz w:val="26"/>
          <w:szCs w:val="26"/>
        </w:rPr>
        <w:t xml:space="preserve">) = </w:t>
      </w:r>
      <w:r w:rsidR="00A0337A">
        <w:rPr>
          <w:rFonts w:cs="Times Roman"/>
          <w:color w:val="000000"/>
          <w:sz w:val="26"/>
          <w:szCs w:val="26"/>
        </w:rPr>
        <w:t>6.52</w:t>
      </w:r>
      <w:r>
        <w:rPr>
          <w:rFonts w:cs="Times Roman"/>
          <w:color w:val="000000"/>
          <w:sz w:val="26"/>
          <w:szCs w:val="26"/>
        </w:rPr>
        <w:t xml:space="preserve"> – 0.</w:t>
      </w:r>
      <w:r w:rsidR="00A0337A">
        <w:rPr>
          <w:rFonts w:cs="Times Roman"/>
          <w:color w:val="000000"/>
          <w:sz w:val="26"/>
          <w:szCs w:val="26"/>
        </w:rPr>
        <w:t>15</w:t>
      </w:r>
      <w:r>
        <w:rPr>
          <w:rFonts w:cs="Times Roman"/>
          <w:color w:val="000000"/>
          <w:sz w:val="26"/>
          <w:szCs w:val="26"/>
        </w:rPr>
        <w:t>*rain + 0.60*summer + 0.2</w:t>
      </w:r>
      <w:r w:rsidR="00A0337A">
        <w:rPr>
          <w:rFonts w:cs="Times Roman"/>
          <w:color w:val="000000"/>
          <w:sz w:val="26"/>
          <w:szCs w:val="26"/>
        </w:rPr>
        <w:t>8</w:t>
      </w:r>
      <w:r>
        <w:rPr>
          <w:rFonts w:cs="Times Roman"/>
          <w:color w:val="000000"/>
          <w:sz w:val="26"/>
          <w:szCs w:val="26"/>
        </w:rPr>
        <w:t>*</w:t>
      </w:r>
      <w:r w:rsidRPr="003A584B">
        <w:rPr>
          <w:rFonts w:cs="Times Roman"/>
          <w:color w:val="000000"/>
          <w:sz w:val="26"/>
          <w:szCs w:val="26"/>
        </w:rPr>
        <w:t>sqrt_</w:t>
      </w:r>
      <w:r w:rsidR="00A0337A">
        <w:rPr>
          <w:rFonts w:cs="Times Roman"/>
          <w:color w:val="000000"/>
          <w:sz w:val="26"/>
          <w:szCs w:val="26"/>
        </w:rPr>
        <w:t>CO2_road + 0.22*devAge2</w:t>
      </w:r>
    </w:p>
    <w:p w14:paraId="24296079" w14:textId="4BE1C291" w:rsidR="00CA50C0" w:rsidRDefault="00CA50C0" w:rsidP="00CA50C0">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where</w:t>
      </w:r>
      <w:proofErr w:type="gramEnd"/>
      <w:r>
        <w:rPr>
          <w:rFonts w:cs="Times Roman"/>
          <w:color w:val="000000"/>
          <w:sz w:val="26"/>
          <w:szCs w:val="26"/>
        </w:rPr>
        <w:t xml:space="preserve"> rain is </w:t>
      </w:r>
      <w:r w:rsidR="00A0337A">
        <w:rPr>
          <w:rFonts w:cs="Times Roman"/>
          <w:color w:val="000000"/>
          <w:sz w:val="26"/>
          <w:szCs w:val="26"/>
        </w:rPr>
        <w:t>14</w:t>
      </w:r>
      <w:r>
        <w:rPr>
          <w:rFonts w:cs="Times Roman"/>
          <w:color w:val="000000"/>
          <w:sz w:val="26"/>
          <w:szCs w:val="26"/>
        </w:rPr>
        <w:t>-day cumulative precipitation, and summer is a factor with value=1 for July, August, September, and value=0 for all other months.  Note that all predictors (except summer) were first transformed if necessary (the square root was taken of CO2_road to generate sqrt_CO2_road</w:t>
      </w:r>
      <w:r w:rsidR="00A0337A">
        <w:rPr>
          <w:rFonts w:cs="Times Roman"/>
          <w:color w:val="000000"/>
          <w:sz w:val="26"/>
          <w:szCs w:val="26"/>
        </w:rPr>
        <w:t xml:space="preserve">; </w:t>
      </w:r>
      <w:proofErr w:type="spellStart"/>
      <w:r w:rsidR="00A0337A">
        <w:rPr>
          <w:rFonts w:cs="Times Roman"/>
          <w:color w:val="000000"/>
          <w:sz w:val="26"/>
          <w:szCs w:val="26"/>
        </w:rPr>
        <w:t>devAge</w:t>
      </w:r>
      <w:proofErr w:type="spellEnd"/>
      <w:r w:rsidR="00A0337A">
        <w:rPr>
          <w:rFonts w:cs="Times Roman"/>
          <w:color w:val="000000"/>
          <w:sz w:val="26"/>
          <w:szCs w:val="26"/>
        </w:rPr>
        <w:t xml:space="preserve"> was squared to generate devAge2</w:t>
      </w:r>
      <w:r>
        <w:rPr>
          <w:rFonts w:cs="Times Roman"/>
          <w:color w:val="000000"/>
          <w:sz w:val="26"/>
          <w:szCs w:val="26"/>
        </w:rPr>
        <w:t xml:space="preserve">), then standardized prior to use. </w:t>
      </w:r>
    </w:p>
    <w:p w14:paraId="24F4FF02" w14:textId="77777777" w:rsidR="009574F0" w:rsidRPr="00E76DDF" w:rsidRDefault="009574F0" w:rsidP="00152CB7">
      <w:pPr>
        <w:rPr>
          <w:sz w:val="40"/>
          <w:szCs w:val="40"/>
        </w:rPr>
      </w:pPr>
    </w:p>
    <w:p w14:paraId="2D1FE0C0" w14:textId="4D18DF3F" w:rsidR="00152CB7" w:rsidRDefault="00152CB7" w:rsidP="00152CB7">
      <w:pPr>
        <w:widowControl w:val="0"/>
        <w:autoSpaceDE w:val="0"/>
        <w:autoSpaceDN w:val="0"/>
        <w:adjustRightInd w:val="0"/>
        <w:spacing w:after="240" w:line="440" w:lineRule="atLeast"/>
        <w:rPr>
          <w:rFonts w:cs="Times Bold"/>
          <w:b/>
          <w:bCs/>
          <w:color w:val="000000"/>
          <w:sz w:val="36"/>
          <w:szCs w:val="36"/>
        </w:rPr>
      </w:pPr>
      <w:r w:rsidRPr="00E76DDF">
        <w:rPr>
          <w:rFonts w:cs="Times Bold"/>
          <w:b/>
          <w:bCs/>
          <w:color w:val="000000"/>
          <w:sz w:val="36"/>
          <w:szCs w:val="36"/>
        </w:rPr>
        <w:t>4.</w:t>
      </w:r>
      <w:r>
        <w:rPr>
          <w:rFonts w:cs="Times Bold"/>
          <w:b/>
          <w:bCs/>
          <w:color w:val="000000"/>
          <w:sz w:val="36"/>
          <w:szCs w:val="36"/>
        </w:rPr>
        <w:t>5</w:t>
      </w:r>
      <w:r w:rsidRPr="00E76DDF">
        <w:rPr>
          <w:rFonts w:cs="Times Bold"/>
          <w:b/>
          <w:bCs/>
          <w:color w:val="000000"/>
          <w:sz w:val="36"/>
          <w:szCs w:val="36"/>
        </w:rPr>
        <w:t xml:space="preserve"> </w:t>
      </w:r>
      <w:r>
        <w:rPr>
          <w:rFonts w:cs="Times Bold"/>
          <w:b/>
          <w:bCs/>
          <w:color w:val="000000"/>
          <w:sz w:val="36"/>
          <w:szCs w:val="36"/>
        </w:rPr>
        <w:t xml:space="preserve">Translating </w:t>
      </w:r>
      <w:r w:rsidR="003367D1">
        <w:rPr>
          <w:rFonts w:cs="Times Bold"/>
          <w:b/>
          <w:bCs/>
          <w:color w:val="000000"/>
          <w:sz w:val="36"/>
          <w:szCs w:val="36"/>
        </w:rPr>
        <w:t>Equations</w:t>
      </w:r>
      <w:r>
        <w:rPr>
          <w:rFonts w:cs="Times Bold"/>
          <w:b/>
          <w:bCs/>
          <w:color w:val="000000"/>
          <w:sz w:val="36"/>
          <w:szCs w:val="36"/>
        </w:rPr>
        <w:t xml:space="preserve"> to the Heat Map</w:t>
      </w:r>
      <w:r w:rsidRPr="00E76DDF">
        <w:rPr>
          <w:rFonts w:cs="Times Bold"/>
          <w:b/>
          <w:bCs/>
          <w:color w:val="000000"/>
          <w:sz w:val="36"/>
          <w:szCs w:val="36"/>
        </w:rPr>
        <w:t xml:space="preserve"> </w:t>
      </w:r>
    </w:p>
    <w:p w14:paraId="3C1FCACC" w14:textId="40B0599D" w:rsidR="00152CB7" w:rsidRPr="00F048CA" w:rsidRDefault="00152CB7" w:rsidP="00F048CA">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 xml:space="preserve">The process of translating statistical equations for chemical contaminants to the </w:t>
      </w:r>
      <w:proofErr w:type="spellStart"/>
      <w:r>
        <w:rPr>
          <w:rFonts w:cs="Times Roman"/>
          <w:color w:val="000000"/>
          <w:sz w:val="26"/>
          <w:szCs w:val="26"/>
        </w:rPr>
        <w:t>Stormwater</w:t>
      </w:r>
      <w:proofErr w:type="spellEnd"/>
      <w:r>
        <w:rPr>
          <w:rFonts w:cs="Times Roman"/>
          <w:color w:val="000000"/>
          <w:sz w:val="26"/>
          <w:szCs w:val="26"/>
        </w:rPr>
        <w:t xml:space="preserve"> Heat Map involved </w:t>
      </w:r>
      <w:r w:rsidR="00A176DD">
        <w:rPr>
          <w:rFonts w:cs="Times Roman"/>
          <w:color w:val="000000"/>
          <w:sz w:val="26"/>
          <w:szCs w:val="26"/>
        </w:rPr>
        <w:t xml:space="preserve">some </w:t>
      </w:r>
      <w:r>
        <w:rPr>
          <w:rFonts w:cs="Times Roman"/>
          <w:color w:val="000000"/>
          <w:sz w:val="26"/>
          <w:szCs w:val="26"/>
        </w:rPr>
        <w:t>manipulations to the grid and equations…</w:t>
      </w:r>
      <w:r w:rsidR="00A176DD">
        <w:rPr>
          <w:rFonts w:cs="Times Roman"/>
          <w:color w:val="000000"/>
          <w:sz w:val="26"/>
          <w:szCs w:val="26"/>
        </w:rPr>
        <w:t xml:space="preserve">  </w:t>
      </w:r>
      <w:r w:rsidR="00A176DD" w:rsidRPr="00F048CA">
        <w:rPr>
          <w:rFonts w:cs="Times Roman"/>
          <w:sz w:val="26"/>
          <w:szCs w:val="26"/>
          <w:highlight w:val="green"/>
        </w:rPr>
        <w:t>[Christian and Emily – what else do we want to say here?]</w:t>
      </w:r>
    </w:p>
    <w:p w14:paraId="3AFDE5F7" w14:textId="7EC59665" w:rsidR="00152CB7" w:rsidRPr="00E76DDF" w:rsidRDefault="00152CB7" w:rsidP="00152CB7">
      <w:pPr>
        <w:widowControl w:val="0"/>
        <w:autoSpaceDE w:val="0"/>
        <w:autoSpaceDN w:val="0"/>
        <w:adjustRightInd w:val="0"/>
        <w:spacing w:after="240" w:line="440" w:lineRule="atLeast"/>
        <w:rPr>
          <w:rFonts w:cs="Times Roman"/>
          <w:color w:val="000000"/>
          <w:sz w:val="32"/>
          <w:szCs w:val="32"/>
        </w:rPr>
      </w:pPr>
      <w:r w:rsidRPr="00E76DDF">
        <w:rPr>
          <w:rFonts w:cs="Times Bold"/>
          <w:b/>
          <w:bCs/>
          <w:color w:val="000000"/>
          <w:sz w:val="32"/>
          <w:szCs w:val="32"/>
        </w:rPr>
        <w:t>4.</w:t>
      </w:r>
      <w:r>
        <w:rPr>
          <w:rFonts w:cs="Times Bold"/>
          <w:b/>
          <w:bCs/>
          <w:color w:val="000000"/>
          <w:sz w:val="32"/>
          <w:szCs w:val="32"/>
        </w:rPr>
        <w:t>5</w:t>
      </w:r>
      <w:r w:rsidRPr="00E76DDF">
        <w:rPr>
          <w:rFonts w:cs="Times Bold"/>
          <w:b/>
          <w:bCs/>
          <w:color w:val="000000"/>
          <w:sz w:val="32"/>
          <w:szCs w:val="32"/>
        </w:rPr>
        <w:t xml:space="preserve">.1 </w:t>
      </w:r>
      <w:r>
        <w:rPr>
          <w:rFonts w:cs="Times Bold"/>
          <w:b/>
          <w:bCs/>
          <w:color w:val="000000"/>
          <w:sz w:val="32"/>
          <w:szCs w:val="32"/>
        </w:rPr>
        <w:t>Convolving the Base Map</w:t>
      </w:r>
      <w:r w:rsidRPr="00E76DDF">
        <w:rPr>
          <w:rFonts w:cs="Times Bold"/>
          <w:b/>
          <w:bCs/>
          <w:color w:val="000000"/>
          <w:sz w:val="32"/>
          <w:szCs w:val="32"/>
        </w:rPr>
        <w:t xml:space="preserve"> </w:t>
      </w:r>
    </w:p>
    <w:p w14:paraId="4E14ECB5" w14:textId="3606D38A" w:rsidR="00D84787" w:rsidRDefault="00152CB7" w:rsidP="00152CB7">
      <w:pPr>
        <w:widowControl w:val="0"/>
        <w:autoSpaceDE w:val="0"/>
        <w:autoSpaceDN w:val="0"/>
        <w:adjustRightInd w:val="0"/>
        <w:spacing w:after="240" w:line="300" w:lineRule="atLeast"/>
        <w:rPr>
          <w:rFonts w:cs="Times Roman"/>
          <w:color w:val="000000"/>
          <w:sz w:val="26"/>
          <w:szCs w:val="26"/>
        </w:rPr>
      </w:pPr>
      <w:r w:rsidRPr="00E76DDF">
        <w:rPr>
          <w:rFonts w:cs="Times Roman"/>
          <w:color w:val="000000"/>
          <w:sz w:val="26"/>
          <w:szCs w:val="26"/>
        </w:rPr>
        <w:t xml:space="preserve">The </w:t>
      </w:r>
      <w:r>
        <w:rPr>
          <w:rFonts w:cs="Times Roman"/>
          <w:color w:val="000000"/>
          <w:sz w:val="26"/>
          <w:szCs w:val="26"/>
        </w:rPr>
        <w:t xml:space="preserve">first step of translating </w:t>
      </w:r>
      <w:r w:rsidR="00A176DD">
        <w:rPr>
          <w:rFonts w:cs="Times Roman"/>
          <w:color w:val="000000"/>
          <w:sz w:val="26"/>
          <w:szCs w:val="26"/>
        </w:rPr>
        <w:t>COC</w:t>
      </w:r>
      <w:r>
        <w:rPr>
          <w:rFonts w:cs="Times Roman"/>
          <w:color w:val="000000"/>
          <w:sz w:val="26"/>
          <w:szCs w:val="26"/>
        </w:rPr>
        <w:t xml:space="preserve"> equations to the </w:t>
      </w:r>
      <w:proofErr w:type="spellStart"/>
      <w:r w:rsidR="00A176DD">
        <w:rPr>
          <w:rFonts w:cs="Times Roman"/>
          <w:color w:val="000000"/>
          <w:sz w:val="26"/>
          <w:szCs w:val="26"/>
        </w:rPr>
        <w:t>Stormwater</w:t>
      </w:r>
      <w:proofErr w:type="spellEnd"/>
      <w:r w:rsidR="00A176DD">
        <w:rPr>
          <w:rFonts w:cs="Times Roman"/>
          <w:color w:val="000000"/>
          <w:sz w:val="26"/>
          <w:szCs w:val="26"/>
        </w:rPr>
        <w:t xml:space="preserve"> Heat M</w:t>
      </w:r>
      <w:r>
        <w:rPr>
          <w:rFonts w:cs="Times Roman"/>
          <w:color w:val="000000"/>
          <w:sz w:val="26"/>
          <w:szCs w:val="26"/>
        </w:rPr>
        <w:t xml:space="preserve">ap was to convolve each grid on the base map </w:t>
      </w:r>
      <w:r w:rsidRPr="00F048CA">
        <w:rPr>
          <w:rFonts w:cs="Times Roman"/>
          <w:color w:val="000000"/>
          <w:sz w:val="26"/>
          <w:szCs w:val="26"/>
          <w:highlight w:val="green"/>
        </w:rPr>
        <w:t>[Christian describe…</w:t>
      </w:r>
      <w:proofErr w:type="gramStart"/>
      <w:r w:rsidRPr="00F048CA">
        <w:rPr>
          <w:rFonts w:cs="Times Roman"/>
          <w:color w:val="000000"/>
          <w:sz w:val="26"/>
          <w:szCs w:val="26"/>
          <w:highlight w:val="green"/>
        </w:rPr>
        <w:t>]</w:t>
      </w:r>
      <w:r>
        <w:rPr>
          <w:rFonts w:cs="Times Roman"/>
          <w:color w:val="000000"/>
          <w:sz w:val="26"/>
          <w:szCs w:val="26"/>
        </w:rPr>
        <w:t xml:space="preserve">  Following</w:t>
      </w:r>
      <w:proofErr w:type="gramEnd"/>
      <w:r>
        <w:rPr>
          <w:rFonts w:cs="Times Roman"/>
          <w:color w:val="000000"/>
          <w:sz w:val="26"/>
          <w:szCs w:val="26"/>
        </w:rPr>
        <w:t xml:space="preserve"> convolution of the map, regressions equations were applied to each grid box, to predict the concentration of contaminants expected for that grid box.</w:t>
      </w:r>
    </w:p>
    <w:p w14:paraId="05B0F361" w14:textId="45A00219" w:rsidR="00EC1429" w:rsidRDefault="00D84787" w:rsidP="00152CB7">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For COCs with traffic as a predictor (copper, TSS, zinc), the maximum traffic level in the grid map was clamped to 31,000</w:t>
      </w:r>
      <w:r w:rsidR="00A176DD">
        <w:rPr>
          <w:rFonts w:cs="Times Roman"/>
          <w:color w:val="000000"/>
          <w:sz w:val="26"/>
          <w:szCs w:val="26"/>
        </w:rPr>
        <w:t xml:space="preserve"> </w:t>
      </w:r>
      <w:r w:rsidR="00A176DD" w:rsidRPr="00F048CA">
        <w:rPr>
          <w:rFonts w:cs="Times Roman"/>
          <w:color w:val="000000"/>
          <w:sz w:val="26"/>
          <w:szCs w:val="26"/>
          <w:highlight w:val="green"/>
        </w:rPr>
        <w:t>[units?]</w:t>
      </w:r>
      <w:r>
        <w:rPr>
          <w:rFonts w:cs="Times Roman"/>
          <w:color w:val="000000"/>
          <w:sz w:val="26"/>
          <w:szCs w:val="26"/>
        </w:rPr>
        <w:t>.  This upper limit corresponds to the maximum level of traffic found in watersheds that provided data used for generating statistical equations.  On freeways, which were not analyzed in this study, traffic concentrations can reach 240,000</w:t>
      </w:r>
      <w:r w:rsidR="00A176DD">
        <w:rPr>
          <w:rFonts w:cs="Times Roman"/>
          <w:color w:val="000000"/>
          <w:sz w:val="26"/>
          <w:szCs w:val="26"/>
        </w:rPr>
        <w:t xml:space="preserve"> </w:t>
      </w:r>
      <w:r w:rsidR="00A176DD" w:rsidRPr="00F048CA">
        <w:rPr>
          <w:rFonts w:cs="Times Roman"/>
          <w:color w:val="000000"/>
          <w:sz w:val="26"/>
          <w:szCs w:val="26"/>
          <w:highlight w:val="green"/>
        </w:rPr>
        <w:t>[units?]</w:t>
      </w:r>
      <w:r>
        <w:rPr>
          <w:rFonts w:cs="Times Roman"/>
          <w:color w:val="000000"/>
          <w:sz w:val="26"/>
          <w:szCs w:val="26"/>
        </w:rPr>
        <w:t xml:space="preserve">.  </w:t>
      </w:r>
      <w:r w:rsidR="00EC1429">
        <w:rPr>
          <w:rFonts w:cs="Times Roman"/>
          <w:color w:val="000000"/>
          <w:sz w:val="26"/>
          <w:szCs w:val="26"/>
        </w:rPr>
        <w:t xml:space="preserve">By clamping traffic, we avoid extrapolating beyond the range of our data, since </w:t>
      </w:r>
      <w:r w:rsidR="00A176DD">
        <w:rPr>
          <w:rFonts w:cs="Times Roman"/>
          <w:color w:val="000000"/>
          <w:sz w:val="26"/>
          <w:szCs w:val="26"/>
        </w:rPr>
        <w:t xml:space="preserve">landscape </w:t>
      </w:r>
      <w:r w:rsidR="00EC1429">
        <w:rPr>
          <w:rFonts w:cs="Times Roman"/>
          <w:color w:val="000000"/>
          <w:sz w:val="26"/>
          <w:szCs w:val="26"/>
        </w:rPr>
        <w:t>predictors may not behave in a linear fashion at values</w:t>
      </w:r>
      <w:r w:rsidR="00A176DD">
        <w:rPr>
          <w:rFonts w:cs="Times Roman"/>
          <w:color w:val="000000"/>
          <w:sz w:val="26"/>
          <w:szCs w:val="26"/>
        </w:rPr>
        <w:t xml:space="preserve"> beyond our data range</w:t>
      </w:r>
      <w:r>
        <w:rPr>
          <w:rFonts w:cs="Times Roman"/>
          <w:color w:val="000000"/>
          <w:sz w:val="26"/>
          <w:szCs w:val="26"/>
        </w:rPr>
        <w:t>.  Indeed, when the traffic level is clamped at 31,000</w:t>
      </w:r>
      <w:r w:rsidR="005E7789">
        <w:rPr>
          <w:rFonts w:cs="Times Roman"/>
          <w:color w:val="000000"/>
          <w:sz w:val="26"/>
          <w:szCs w:val="26"/>
        </w:rPr>
        <w:t xml:space="preserve"> </w:t>
      </w:r>
      <w:r w:rsidR="005E7789" w:rsidRPr="00F048CA">
        <w:rPr>
          <w:rFonts w:cs="Times Roman"/>
          <w:color w:val="000000"/>
          <w:sz w:val="26"/>
          <w:szCs w:val="26"/>
          <w:highlight w:val="green"/>
        </w:rPr>
        <w:t>[units?]</w:t>
      </w:r>
      <w:r>
        <w:rPr>
          <w:rFonts w:cs="Times Roman"/>
          <w:color w:val="000000"/>
          <w:sz w:val="26"/>
          <w:szCs w:val="26"/>
        </w:rPr>
        <w:t xml:space="preserve"> for TSS, predicted TSS values on freeways are in the same range as those found on freeways across the country</w:t>
      </w:r>
      <w:r w:rsidR="00A176DD">
        <w:rPr>
          <w:rFonts w:cs="Times Roman"/>
          <w:color w:val="000000"/>
          <w:sz w:val="26"/>
          <w:szCs w:val="26"/>
        </w:rPr>
        <w:t xml:space="preserve"> (data from </w:t>
      </w:r>
      <w:r>
        <w:rPr>
          <w:rFonts w:cs="Times Roman"/>
          <w:color w:val="000000"/>
          <w:sz w:val="26"/>
          <w:szCs w:val="26"/>
        </w:rPr>
        <w:t xml:space="preserve">USGS Highway Runoff </w:t>
      </w:r>
      <w:proofErr w:type="spellStart"/>
      <w:r>
        <w:rPr>
          <w:rFonts w:cs="Times Roman"/>
          <w:color w:val="000000"/>
          <w:sz w:val="26"/>
          <w:szCs w:val="26"/>
        </w:rPr>
        <w:t>DataBase</w:t>
      </w:r>
      <w:proofErr w:type="spellEnd"/>
      <w:r w:rsidR="00A176DD">
        <w:rPr>
          <w:rFonts w:cs="Times Roman"/>
          <w:color w:val="000000"/>
          <w:sz w:val="26"/>
          <w:szCs w:val="26"/>
        </w:rPr>
        <w:t xml:space="preserve">). </w:t>
      </w:r>
      <w:r>
        <w:rPr>
          <w:rFonts w:cs="Times Roman"/>
          <w:color w:val="000000"/>
          <w:sz w:val="26"/>
          <w:szCs w:val="26"/>
        </w:rPr>
        <w:t xml:space="preserve"> This suggests that, for </w:t>
      </w:r>
      <w:r w:rsidR="00886022">
        <w:rPr>
          <w:rFonts w:cs="Times Roman"/>
          <w:color w:val="000000"/>
          <w:sz w:val="26"/>
          <w:szCs w:val="26"/>
        </w:rPr>
        <w:t>some COCs</w:t>
      </w:r>
      <w:r>
        <w:rPr>
          <w:rFonts w:cs="Times Roman"/>
          <w:color w:val="000000"/>
          <w:sz w:val="26"/>
          <w:szCs w:val="26"/>
        </w:rPr>
        <w:t xml:space="preserve">, traffic may </w:t>
      </w:r>
      <w:r w:rsidR="00886022">
        <w:rPr>
          <w:rFonts w:cs="Times Roman"/>
          <w:color w:val="000000"/>
          <w:sz w:val="26"/>
          <w:szCs w:val="26"/>
        </w:rPr>
        <w:t xml:space="preserve">be a linear predictor </w:t>
      </w:r>
      <w:r w:rsidR="005E7789">
        <w:rPr>
          <w:rFonts w:cs="Times Roman"/>
          <w:color w:val="000000"/>
          <w:sz w:val="26"/>
          <w:szCs w:val="26"/>
        </w:rPr>
        <w:t>over</w:t>
      </w:r>
      <w:r w:rsidR="00886022">
        <w:rPr>
          <w:rFonts w:cs="Times Roman"/>
          <w:color w:val="000000"/>
          <w:sz w:val="26"/>
          <w:szCs w:val="26"/>
        </w:rPr>
        <w:t xml:space="preserve"> the values found in our data, but may</w:t>
      </w:r>
      <w:r>
        <w:rPr>
          <w:rFonts w:cs="Times Roman"/>
          <w:color w:val="000000"/>
          <w:sz w:val="26"/>
          <w:szCs w:val="26"/>
        </w:rPr>
        <w:t xml:space="preserve"> </w:t>
      </w:r>
      <w:r w:rsidR="00886022">
        <w:rPr>
          <w:rFonts w:cs="Times Roman"/>
          <w:color w:val="000000"/>
          <w:sz w:val="26"/>
          <w:szCs w:val="26"/>
        </w:rPr>
        <w:t>reach</w:t>
      </w:r>
      <w:r>
        <w:rPr>
          <w:rFonts w:cs="Times Roman"/>
          <w:color w:val="000000"/>
          <w:sz w:val="26"/>
          <w:szCs w:val="26"/>
        </w:rPr>
        <w:t xml:space="preserve"> an asymptote </w:t>
      </w:r>
      <w:r w:rsidR="005E7789">
        <w:rPr>
          <w:rFonts w:cs="Times Roman"/>
          <w:color w:val="000000"/>
          <w:sz w:val="26"/>
          <w:szCs w:val="26"/>
        </w:rPr>
        <w:t>at high values.</w:t>
      </w:r>
    </w:p>
    <w:p w14:paraId="713CA536" w14:textId="49C7E08C" w:rsidR="00EC1429" w:rsidRPr="00E76DDF" w:rsidRDefault="00EC1429" w:rsidP="00EC1429">
      <w:pPr>
        <w:widowControl w:val="0"/>
        <w:autoSpaceDE w:val="0"/>
        <w:autoSpaceDN w:val="0"/>
        <w:adjustRightInd w:val="0"/>
        <w:spacing w:after="240" w:line="440" w:lineRule="atLeast"/>
        <w:rPr>
          <w:rFonts w:cs="Times Roman"/>
          <w:color w:val="000000"/>
          <w:sz w:val="32"/>
          <w:szCs w:val="32"/>
        </w:rPr>
      </w:pPr>
      <w:r w:rsidRPr="00E76DDF">
        <w:rPr>
          <w:rFonts w:cs="Times Bold"/>
          <w:b/>
          <w:bCs/>
          <w:color w:val="000000"/>
          <w:sz w:val="32"/>
          <w:szCs w:val="32"/>
        </w:rPr>
        <w:t>4.</w:t>
      </w:r>
      <w:r>
        <w:rPr>
          <w:rFonts w:cs="Times Bold"/>
          <w:b/>
          <w:bCs/>
          <w:color w:val="000000"/>
          <w:sz w:val="32"/>
          <w:szCs w:val="32"/>
        </w:rPr>
        <w:t>5</w:t>
      </w:r>
      <w:r w:rsidRPr="00E76DDF">
        <w:rPr>
          <w:rFonts w:cs="Times Bold"/>
          <w:b/>
          <w:bCs/>
          <w:color w:val="000000"/>
          <w:sz w:val="32"/>
          <w:szCs w:val="32"/>
        </w:rPr>
        <w:t>.</w:t>
      </w:r>
      <w:r>
        <w:rPr>
          <w:rFonts w:cs="Times Bold"/>
          <w:b/>
          <w:bCs/>
          <w:color w:val="000000"/>
          <w:sz w:val="32"/>
          <w:szCs w:val="32"/>
        </w:rPr>
        <w:t>2</w:t>
      </w:r>
      <w:r w:rsidRPr="00E76DDF">
        <w:rPr>
          <w:rFonts w:cs="Times Bold"/>
          <w:b/>
          <w:bCs/>
          <w:color w:val="000000"/>
          <w:sz w:val="32"/>
          <w:szCs w:val="32"/>
        </w:rPr>
        <w:t xml:space="preserve"> </w:t>
      </w:r>
      <w:r>
        <w:rPr>
          <w:rFonts w:cs="Times Bold"/>
          <w:b/>
          <w:bCs/>
          <w:color w:val="000000"/>
          <w:sz w:val="32"/>
          <w:szCs w:val="32"/>
        </w:rPr>
        <w:t>Applying Mixed Effects Equations to the Heat Map</w:t>
      </w:r>
      <w:r w:rsidRPr="00E76DDF">
        <w:rPr>
          <w:rFonts w:cs="Times Bold"/>
          <w:b/>
          <w:bCs/>
          <w:color w:val="000000"/>
          <w:sz w:val="32"/>
          <w:szCs w:val="32"/>
        </w:rPr>
        <w:t xml:space="preserve"> </w:t>
      </w:r>
    </w:p>
    <w:p w14:paraId="6CBEBD6D" w14:textId="44A4D61C" w:rsidR="00AE727C" w:rsidRDefault="00DE25B2"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 xml:space="preserve">Utilizing a mixed effects model structure, along with a variance structure to </w:t>
      </w:r>
      <w:r w:rsidR="000E1150">
        <w:rPr>
          <w:rFonts w:cs="Times Roman"/>
          <w:color w:val="000000"/>
          <w:sz w:val="26"/>
          <w:szCs w:val="26"/>
        </w:rPr>
        <w:t>account for</w:t>
      </w:r>
      <w:r>
        <w:rPr>
          <w:rFonts w:cs="Times Roman"/>
          <w:color w:val="000000"/>
          <w:sz w:val="26"/>
          <w:szCs w:val="26"/>
        </w:rPr>
        <w:t xml:space="preserve"> </w:t>
      </w:r>
      <w:proofErr w:type="spellStart"/>
      <w:r>
        <w:rPr>
          <w:rFonts w:cs="Times Roman"/>
          <w:color w:val="000000"/>
          <w:sz w:val="26"/>
          <w:szCs w:val="26"/>
        </w:rPr>
        <w:t>heteros</w:t>
      </w:r>
      <w:r w:rsidR="000E1150">
        <w:rPr>
          <w:rFonts w:cs="Times Roman"/>
          <w:color w:val="000000"/>
          <w:sz w:val="26"/>
          <w:szCs w:val="26"/>
        </w:rPr>
        <w:t>k</w:t>
      </w:r>
      <w:r>
        <w:rPr>
          <w:rFonts w:cs="Times Roman"/>
          <w:color w:val="000000"/>
          <w:sz w:val="26"/>
          <w:szCs w:val="26"/>
        </w:rPr>
        <w:t>edasticity</w:t>
      </w:r>
      <w:proofErr w:type="spellEnd"/>
      <w:r>
        <w:rPr>
          <w:rFonts w:cs="Times Roman"/>
          <w:color w:val="000000"/>
          <w:sz w:val="26"/>
          <w:szCs w:val="26"/>
        </w:rPr>
        <w:t>, allow</w:t>
      </w:r>
      <w:r w:rsidR="00817DE0">
        <w:rPr>
          <w:rFonts w:cs="Times Roman"/>
          <w:color w:val="000000"/>
          <w:sz w:val="26"/>
          <w:szCs w:val="26"/>
        </w:rPr>
        <w:t>ed</w:t>
      </w:r>
      <w:r>
        <w:rPr>
          <w:rFonts w:cs="Times Roman"/>
          <w:color w:val="000000"/>
          <w:sz w:val="26"/>
          <w:szCs w:val="26"/>
        </w:rPr>
        <w:t xml:space="preserve"> us to obtain the best parameter values for each</w:t>
      </w:r>
      <w:r w:rsidR="00817DE0">
        <w:rPr>
          <w:rFonts w:cs="Times Roman"/>
          <w:color w:val="000000"/>
          <w:sz w:val="26"/>
          <w:szCs w:val="26"/>
        </w:rPr>
        <w:t xml:space="preserve"> COC</w:t>
      </w:r>
      <w:r>
        <w:rPr>
          <w:rFonts w:cs="Times Roman"/>
          <w:color w:val="000000"/>
          <w:sz w:val="26"/>
          <w:szCs w:val="26"/>
        </w:rPr>
        <w:t>.</w:t>
      </w:r>
      <w:r w:rsidR="000E1150">
        <w:rPr>
          <w:rFonts w:cs="Times Roman"/>
          <w:color w:val="000000"/>
          <w:sz w:val="26"/>
          <w:szCs w:val="26"/>
        </w:rPr>
        <w:t xml:space="preserve">  The difference in parameter values generated by equations with and without random effects and/or variance structure illustrates how parameter values change according to the equation structure.  </w:t>
      </w:r>
      <w:r w:rsidR="00AE727C">
        <w:rPr>
          <w:rFonts w:cs="Times Roman"/>
          <w:color w:val="000000"/>
          <w:sz w:val="26"/>
          <w:szCs w:val="26"/>
        </w:rPr>
        <w:t xml:space="preserve">For example, for total </w:t>
      </w:r>
      <w:proofErr w:type="spellStart"/>
      <w:r w:rsidR="00AE727C">
        <w:rPr>
          <w:rFonts w:cs="Times Roman"/>
          <w:color w:val="000000"/>
          <w:sz w:val="26"/>
          <w:szCs w:val="26"/>
        </w:rPr>
        <w:t>Kjeldahl</w:t>
      </w:r>
      <w:proofErr w:type="spellEnd"/>
      <w:r w:rsidR="00AE727C">
        <w:rPr>
          <w:rFonts w:cs="Times Roman"/>
          <w:color w:val="000000"/>
          <w:sz w:val="26"/>
          <w:szCs w:val="26"/>
        </w:rPr>
        <w:t xml:space="preserve"> nitrogen (TKN), regression values for each parameter</w:t>
      </w:r>
      <w:r w:rsidR="007B497A">
        <w:rPr>
          <w:rFonts w:cs="Times Roman"/>
          <w:color w:val="000000"/>
          <w:sz w:val="26"/>
          <w:szCs w:val="26"/>
        </w:rPr>
        <w:t xml:space="preserve"> can be compared for </w:t>
      </w:r>
      <w:r w:rsidR="00AE727C">
        <w:rPr>
          <w:rFonts w:cs="Times Roman"/>
          <w:color w:val="000000"/>
          <w:sz w:val="26"/>
          <w:szCs w:val="26"/>
        </w:rPr>
        <w:t>four models: 1.)</w:t>
      </w:r>
      <w:r w:rsidR="007B497A">
        <w:rPr>
          <w:rFonts w:cs="Times Roman"/>
          <w:color w:val="000000"/>
          <w:sz w:val="26"/>
          <w:szCs w:val="26"/>
        </w:rPr>
        <w:t xml:space="preserve"> </w:t>
      </w:r>
      <w:proofErr w:type="gramStart"/>
      <w:r w:rsidR="007B497A">
        <w:rPr>
          <w:rFonts w:cs="Times Roman"/>
          <w:color w:val="000000"/>
          <w:sz w:val="26"/>
          <w:szCs w:val="26"/>
        </w:rPr>
        <w:t>full</w:t>
      </w:r>
      <w:proofErr w:type="gramEnd"/>
      <w:r w:rsidR="007B497A">
        <w:rPr>
          <w:rFonts w:cs="Times Roman"/>
          <w:color w:val="000000"/>
          <w:sz w:val="26"/>
          <w:szCs w:val="26"/>
        </w:rPr>
        <w:t xml:space="preserve"> model with random effects and variance structure, 2.) </w:t>
      </w:r>
      <w:proofErr w:type="gramStart"/>
      <w:r w:rsidR="007B497A">
        <w:rPr>
          <w:rFonts w:cs="Times Roman"/>
          <w:color w:val="000000"/>
          <w:sz w:val="26"/>
          <w:szCs w:val="26"/>
        </w:rPr>
        <w:t>random</w:t>
      </w:r>
      <w:proofErr w:type="gramEnd"/>
      <w:r w:rsidR="007B497A">
        <w:rPr>
          <w:rFonts w:cs="Times Roman"/>
          <w:color w:val="000000"/>
          <w:sz w:val="26"/>
          <w:szCs w:val="26"/>
        </w:rPr>
        <w:t xml:space="preserve"> effects only (no variance structure) 3</w:t>
      </w:r>
      <w:r w:rsidR="00AE727C">
        <w:rPr>
          <w:rFonts w:cs="Times Roman"/>
          <w:color w:val="000000"/>
          <w:sz w:val="26"/>
          <w:szCs w:val="26"/>
        </w:rPr>
        <w:t xml:space="preserve">.) </w:t>
      </w:r>
      <w:proofErr w:type="gramStart"/>
      <w:r w:rsidR="00AE727C">
        <w:rPr>
          <w:rFonts w:cs="Times Roman"/>
          <w:color w:val="000000"/>
          <w:sz w:val="26"/>
          <w:szCs w:val="26"/>
        </w:rPr>
        <w:t>variance</w:t>
      </w:r>
      <w:proofErr w:type="gramEnd"/>
      <w:r w:rsidR="00AE727C">
        <w:rPr>
          <w:rFonts w:cs="Times Roman"/>
          <w:color w:val="000000"/>
          <w:sz w:val="26"/>
          <w:szCs w:val="26"/>
        </w:rPr>
        <w:t xml:space="preserve"> structure </w:t>
      </w:r>
      <w:r w:rsidR="007B497A">
        <w:rPr>
          <w:rFonts w:cs="Times Roman"/>
          <w:color w:val="000000"/>
          <w:sz w:val="26"/>
          <w:szCs w:val="26"/>
        </w:rPr>
        <w:t>only (</w:t>
      </w:r>
      <w:r w:rsidR="00AE727C">
        <w:rPr>
          <w:rFonts w:cs="Times Roman"/>
          <w:color w:val="000000"/>
          <w:sz w:val="26"/>
          <w:szCs w:val="26"/>
        </w:rPr>
        <w:t>no random effects</w:t>
      </w:r>
      <w:r w:rsidR="007B497A">
        <w:rPr>
          <w:rFonts w:cs="Times Roman"/>
          <w:color w:val="000000"/>
          <w:sz w:val="26"/>
          <w:szCs w:val="26"/>
        </w:rPr>
        <w:t>)</w:t>
      </w:r>
      <w:r w:rsidR="00AE727C">
        <w:rPr>
          <w:rFonts w:cs="Times Roman"/>
          <w:color w:val="000000"/>
          <w:sz w:val="26"/>
          <w:szCs w:val="26"/>
        </w:rPr>
        <w:t xml:space="preserve">, 4.) </w:t>
      </w:r>
      <w:proofErr w:type="gramStart"/>
      <w:r w:rsidR="007B497A">
        <w:rPr>
          <w:rFonts w:cs="Times Roman"/>
          <w:color w:val="000000"/>
          <w:sz w:val="26"/>
          <w:szCs w:val="26"/>
        </w:rPr>
        <w:t>no</w:t>
      </w:r>
      <w:proofErr w:type="gramEnd"/>
      <w:r w:rsidR="007B497A">
        <w:rPr>
          <w:rFonts w:cs="Times Roman"/>
          <w:color w:val="000000"/>
          <w:sz w:val="26"/>
          <w:szCs w:val="26"/>
        </w:rPr>
        <w:t xml:space="preserve"> random effects, no </w:t>
      </w:r>
      <w:r w:rsidR="00AE727C">
        <w:rPr>
          <w:rFonts w:cs="Times Roman"/>
          <w:color w:val="000000"/>
          <w:sz w:val="26"/>
          <w:szCs w:val="26"/>
        </w:rPr>
        <w:t>variance structure</w:t>
      </w:r>
      <w:r w:rsidR="007B497A">
        <w:rPr>
          <w:rFonts w:cs="Times Roman"/>
          <w:color w:val="000000"/>
          <w:sz w:val="26"/>
          <w:szCs w:val="26"/>
        </w:rPr>
        <w:t xml:space="preserve"> (Table 4.</w:t>
      </w:r>
      <w:r w:rsidR="00C02695">
        <w:rPr>
          <w:rFonts w:cs="Times Roman"/>
          <w:color w:val="000000"/>
          <w:sz w:val="26"/>
          <w:szCs w:val="26"/>
        </w:rPr>
        <w:t>7</w:t>
      </w:r>
      <w:r w:rsidR="007B497A">
        <w:rPr>
          <w:rFonts w:cs="Times Roman"/>
          <w:color w:val="000000"/>
          <w:sz w:val="26"/>
          <w:szCs w:val="26"/>
        </w:rPr>
        <w:t>)</w:t>
      </w:r>
      <w:r w:rsidR="00AE727C">
        <w:rPr>
          <w:rFonts w:cs="Times Roman"/>
          <w:color w:val="000000"/>
          <w:sz w:val="26"/>
          <w:szCs w:val="26"/>
        </w:rPr>
        <w:t>.</w:t>
      </w:r>
      <w:r w:rsidR="000E1150">
        <w:rPr>
          <w:rFonts w:cs="Times Roman"/>
          <w:color w:val="000000"/>
          <w:sz w:val="26"/>
          <w:szCs w:val="26"/>
        </w:rPr>
        <w:t xml:space="preserve">  By specifying the correct random effects (random intercept by agency) and variance structure (variance covariate = agency)</w:t>
      </w:r>
      <w:r w:rsidR="00FA6184">
        <w:rPr>
          <w:rFonts w:cs="Times Roman"/>
          <w:color w:val="000000"/>
          <w:sz w:val="26"/>
          <w:szCs w:val="26"/>
        </w:rPr>
        <w:t xml:space="preserve"> for TKN</w:t>
      </w:r>
      <w:r w:rsidR="000E1150">
        <w:rPr>
          <w:rFonts w:cs="Times Roman"/>
          <w:color w:val="000000"/>
          <w:sz w:val="26"/>
          <w:szCs w:val="26"/>
        </w:rPr>
        <w:t>, we find the most appropriate fit to the data for the relationship between COC and predictors.</w:t>
      </w:r>
    </w:p>
    <w:p w14:paraId="12229BEA" w14:textId="77777777" w:rsidR="00FA6184" w:rsidRDefault="000E1150"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 xml:space="preserve">When it comes to translating mixed effects model equations to the </w:t>
      </w:r>
      <w:proofErr w:type="spellStart"/>
      <w:r>
        <w:rPr>
          <w:rFonts w:cs="Times Roman"/>
          <w:color w:val="000000"/>
          <w:sz w:val="26"/>
          <w:szCs w:val="26"/>
        </w:rPr>
        <w:t>Stormwater</w:t>
      </w:r>
      <w:proofErr w:type="spellEnd"/>
      <w:r>
        <w:rPr>
          <w:rFonts w:cs="Times Roman"/>
          <w:color w:val="000000"/>
          <w:sz w:val="26"/>
          <w:szCs w:val="26"/>
        </w:rPr>
        <w:t xml:space="preserve"> Heat Map to generate predictions for each grid</w:t>
      </w:r>
      <w:r w:rsidR="005A7F15">
        <w:rPr>
          <w:rFonts w:cs="Times Roman"/>
          <w:color w:val="000000"/>
          <w:sz w:val="26"/>
          <w:szCs w:val="26"/>
        </w:rPr>
        <w:t xml:space="preserve"> </w:t>
      </w:r>
      <w:r>
        <w:rPr>
          <w:rFonts w:cs="Times Roman"/>
          <w:color w:val="000000"/>
          <w:sz w:val="26"/>
          <w:szCs w:val="26"/>
        </w:rPr>
        <w:t xml:space="preserve">box, </w:t>
      </w:r>
      <w:r w:rsidR="005A7F15">
        <w:rPr>
          <w:rFonts w:cs="Times Roman"/>
          <w:color w:val="000000"/>
          <w:sz w:val="26"/>
          <w:szCs w:val="26"/>
        </w:rPr>
        <w:t xml:space="preserve">the model becomes simplified.  Because we are interested in predicted COC values for </w:t>
      </w:r>
      <w:r w:rsidR="00FA6184">
        <w:rPr>
          <w:rFonts w:cs="Times Roman"/>
          <w:color w:val="000000"/>
          <w:sz w:val="26"/>
          <w:szCs w:val="26"/>
        </w:rPr>
        <w:t>the whole region</w:t>
      </w:r>
      <w:r w:rsidR="005A7F15">
        <w:rPr>
          <w:rFonts w:cs="Times Roman"/>
          <w:color w:val="000000"/>
          <w:sz w:val="26"/>
          <w:szCs w:val="26"/>
        </w:rPr>
        <w:t xml:space="preserve"> </w:t>
      </w:r>
      <w:r w:rsidR="00FA6184">
        <w:rPr>
          <w:rFonts w:cs="Times Roman"/>
          <w:color w:val="000000"/>
          <w:sz w:val="26"/>
          <w:szCs w:val="26"/>
        </w:rPr>
        <w:t>(</w:t>
      </w:r>
      <w:r w:rsidR="005A7F15">
        <w:rPr>
          <w:rFonts w:cs="Times Roman"/>
          <w:color w:val="000000"/>
          <w:sz w:val="26"/>
          <w:szCs w:val="26"/>
        </w:rPr>
        <w:t>and not specifically in COC values that would be generated by the collection timing and analysis protocol of a specific agency</w:t>
      </w:r>
      <w:r w:rsidR="00FA6184">
        <w:rPr>
          <w:rFonts w:cs="Times Roman"/>
          <w:color w:val="000000"/>
          <w:sz w:val="26"/>
          <w:szCs w:val="26"/>
        </w:rPr>
        <w:t>)</w:t>
      </w:r>
      <w:r w:rsidR="005A7F15">
        <w:rPr>
          <w:rFonts w:cs="Times Roman"/>
          <w:color w:val="000000"/>
          <w:sz w:val="26"/>
          <w:szCs w:val="26"/>
        </w:rPr>
        <w:t xml:space="preserve"> we can largely ignore the agency-specific intercepts. </w:t>
      </w:r>
      <w:r w:rsidR="00FA6184">
        <w:rPr>
          <w:rFonts w:cs="Times Roman"/>
          <w:color w:val="000000"/>
          <w:sz w:val="26"/>
          <w:szCs w:val="26"/>
        </w:rPr>
        <w:t xml:space="preserve"> W</w:t>
      </w:r>
      <w:r w:rsidR="005A7F15">
        <w:rPr>
          <w:rFonts w:cs="Times Roman"/>
          <w:color w:val="000000"/>
          <w:sz w:val="26"/>
          <w:szCs w:val="26"/>
        </w:rPr>
        <w:t>e utilize the fitted value of the intercept for all watersheds and agencies</w:t>
      </w:r>
      <w:r w:rsidR="00FA6184">
        <w:rPr>
          <w:rFonts w:cs="Times Roman"/>
          <w:color w:val="000000"/>
          <w:sz w:val="26"/>
          <w:szCs w:val="26"/>
        </w:rPr>
        <w:t xml:space="preserve"> in the </w:t>
      </w:r>
      <w:proofErr w:type="spellStart"/>
      <w:r w:rsidR="00FA6184">
        <w:rPr>
          <w:rFonts w:cs="Times Roman"/>
          <w:color w:val="000000"/>
          <w:sz w:val="26"/>
          <w:szCs w:val="26"/>
        </w:rPr>
        <w:t>Stormwater</w:t>
      </w:r>
      <w:proofErr w:type="spellEnd"/>
      <w:r w:rsidR="00FA6184">
        <w:rPr>
          <w:rFonts w:cs="Times Roman"/>
          <w:color w:val="000000"/>
          <w:sz w:val="26"/>
          <w:szCs w:val="26"/>
        </w:rPr>
        <w:t xml:space="preserve"> Heat Map,</w:t>
      </w:r>
      <w:r w:rsidR="005A7F15">
        <w:rPr>
          <w:rFonts w:cs="Times Roman"/>
          <w:color w:val="000000"/>
          <w:sz w:val="26"/>
          <w:szCs w:val="26"/>
        </w:rPr>
        <w:t xml:space="preserve"> and do not adjust the intercept up or down according to agency.  </w:t>
      </w:r>
    </w:p>
    <w:p w14:paraId="4ABA646E" w14:textId="3FE1DA54" w:rsidR="000E1150" w:rsidRDefault="005A7F15"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 xml:space="preserve">When it comes to the variance structure, its effects have already been incorporated into the </w:t>
      </w:r>
      <w:proofErr w:type="gramStart"/>
      <w:r>
        <w:rPr>
          <w:rFonts w:cs="Times Roman"/>
          <w:color w:val="000000"/>
          <w:sz w:val="26"/>
          <w:szCs w:val="26"/>
        </w:rPr>
        <w:t>best fit</w:t>
      </w:r>
      <w:proofErr w:type="gramEnd"/>
      <w:r>
        <w:rPr>
          <w:rFonts w:cs="Times Roman"/>
          <w:color w:val="000000"/>
          <w:sz w:val="26"/>
          <w:szCs w:val="26"/>
        </w:rPr>
        <w:t xml:space="preserve"> model</w:t>
      </w:r>
      <w:r w:rsidR="00FA6184">
        <w:rPr>
          <w:rFonts w:cs="Times Roman"/>
          <w:color w:val="000000"/>
          <w:sz w:val="26"/>
          <w:szCs w:val="26"/>
        </w:rPr>
        <w:t xml:space="preserve"> (Table 4.</w:t>
      </w:r>
      <w:r w:rsidR="00C02695">
        <w:rPr>
          <w:rFonts w:cs="Times Roman"/>
          <w:color w:val="000000"/>
          <w:sz w:val="26"/>
          <w:szCs w:val="26"/>
        </w:rPr>
        <w:t xml:space="preserve">7).  </w:t>
      </w:r>
      <w:r w:rsidR="00A176DD">
        <w:rPr>
          <w:rFonts w:cs="Times Roman"/>
          <w:color w:val="000000"/>
          <w:sz w:val="26"/>
          <w:szCs w:val="26"/>
        </w:rPr>
        <w:t>We</w:t>
      </w:r>
      <w:r>
        <w:rPr>
          <w:rFonts w:cs="Times Roman"/>
          <w:color w:val="000000"/>
          <w:sz w:val="26"/>
          <w:szCs w:val="26"/>
        </w:rPr>
        <w:t xml:space="preserve"> account</w:t>
      </w:r>
      <w:r w:rsidR="00A176DD">
        <w:rPr>
          <w:rFonts w:cs="Times Roman"/>
          <w:color w:val="000000"/>
          <w:sz w:val="26"/>
          <w:szCs w:val="26"/>
        </w:rPr>
        <w:t xml:space="preserve">ed </w:t>
      </w:r>
      <w:r>
        <w:rPr>
          <w:rFonts w:cs="Times Roman"/>
          <w:color w:val="000000"/>
          <w:sz w:val="26"/>
          <w:szCs w:val="26"/>
        </w:rPr>
        <w:t xml:space="preserve">for the mild </w:t>
      </w:r>
      <w:proofErr w:type="spellStart"/>
      <w:r>
        <w:rPr>
          <w:rFonts w:cs="Times Roman"/>
          <w:color w:val="000000"/>
          <w:sz w:val="26"/>
          <w:szCs w:val="26"/>
        </w:rPr>
        <w:t>heteroskedasticity</w:t>
      </w:r>
      <w:proofErr w:type="spellEnd"/>
      <w:r>
        <w:rPr>
          <w:rFonts w:cs="Times Roman"/>
          <w:color w:val="000000"/>
          <w:sz w:val="26"/>
          <w:szCs w:val="26"/>
        </w:rPr>
        <w:t xml:space="preserve"> evident in COC</w:t>
      </w:r>
      <w:r w:rsidR="00A176DD">
        <w:rPr>
          <w:rFonts w:cs="Times Roman"/>
          <w:color w:val="000000"/>
          <w:sz w:val="26"/>
          <w:szCs w:val="26"/>
        </w:rPr>
        <w:t>s by specifying</w:t>
      </w:r>
      <w:r>
        <w:rPr>
          <w:rFonts w:cs="Times Roman"/>
          <w:color w:val="000000"/>
          <w:sz w:val="26"/>
          <w:szCs w:val="26"/>
        </w:rPr>
        <w:t xml:space="preserve"> </w:t>
      </w:r>
      <w:r w:rsidR="00A176DD">
        <w:rPr>
          <w:rFonts w:cs="Times Roman"/>
          <w:color w:val="000000"/>
          <w:sz w:val="26"/>
          <w:szCs w:val="26"/>
        </w:rPr>
        <w:t xml:space="preserve">the variance structure to properly weight the impact of each data point on the </w:t>
      </w:r>
      <w:proofErr w:type="gramStart"/>
      <w:r w:rsidR="00A176DD">
        <w:rPr>
          <w:rFonts w:cs="Times Roman"/>
          <w:color w:val="000000"/>
          <w:sz w:val="26"/>
          <w:szCs w:val="26"/>
        </w:rPr>
        <w:t>best fit</w:t>
      </w:r>
      <w:proofErr w:type="gramEnd"/>
      <w:r w:rsidR="00A176DD">
        <w:rPr>
          <w:rFonts w:cs="Times Roman"/>
          <w:color w:val="000000"/>
          <w:sz w:val="26"/>
          <w:szCs w:val="26"/>
        </w:rPr>
        <w:t xml:space="preserve"> model.  No further extension of the variance structure is necessary for generating model predictions on the </w:t>
      </w:r>
      <w:proofErr w:type="spellStart"/>
      <w:r w:rsidR="00A176DD">
        <w:rPr>
          <w:rFonts w:cs="Times Roman"/>
          <w:color w:val="000000"/>
          <w:sz w:val="26"/>
          <w:szCs w:val="26"/>
        </w:rPr>
        <w:t>Stormwater</w:t>
      </w:r>
      <w:proofErr w:type="spellEnd"/>
      <w:r w:rsidR="00A176DD">
        <w:rPr>
          <w:rFonts w:cs="Times Roman"/>
          <w:color w:val="000000"/>
          <w:sz w:val="26"/>
          <w:szCs w:val="26"/>
        </w:rPr>
        <w:t xml:space="preserve"> Heat Map.</w:t>
      </w:r>
    </w:p>
    <w:p w14:paraId="622EBD15" w14:textId="2BFA061B" w:rsidR="00AE727C" w:rsidRDefault="007B497A" w:rsidP="00EC1429">
      <w:pPr>
        <w:widowControl w:val="0"/>
        <w:autoSpaceDE w:val="0"/>
        <w:autoSpaceDN w:val="0"/>
        <w:adjustRightInd w:val="0"/>
        <w:spacing w:after="240" w:line="300" w:lineRule="atLeast"/>
        <w:rPr>
          <w:rFonts w:cs="Times Roman"/>
          <w:color w:val="000000"/>
          <w:sz w:val="26"/>
          <w:szCs w:val="26"/>
        </w:rPr>
      </w:pPr>
      <w:r w:rsidRPr="00F048CA">
        <w:rPr>
          <w:rFonts w:cs="Times Roman"/>
          <w:b/>
          <w:color w:val="000000"/>
          <w:sz w:val="26"/>
          <w:szCs w:val="26"/>
        </w:rPr>
        <w:t xml:space="preserve">Table </w:t>
      </w:r>
      <w:proofErr w:type="gramStart"/>
      <w:r w:rsidRPr="00F048CA">
        <w:rPr>
          <w:rFonts w:cs="Times Roman"/>
          <w:b/>
          <w:color w:val="000000"/>
          <w:sz w:val="26"/>
          <w:szCs w:val="26"/>
        </w:rPr>
        <w:t>4.</w:t>
      </w:r>
      <w:r w:rsidR="00882BD8">
        <w:rPr>
          <w:rFonts w:cs="Times Roman"/>
          <w:b/>
          <w:color w:val="000000"/>
          <w:sz w:val="26"/>
          <w:szCs w:val="26"/>
        </w:rPr>
        <w:t>8</w:t>
      </w:r>
      <w:r>
        <w:rPr>
          <w:rFonts w:cs="Times Roman"/>
          <w:color w:val="000000"/>
          <w:sz w:val="26"/>
          <w:szCs w:val="26"/>
        </w:rPr>
        <w:t xml:space="preserve">  Parameter</w:t>
      </w:r>
      <w:proofErr w:type="gramEnd"/>
      <w:r>
        <w:rPr>
          <w:rFonts w:cs="Times Roman"/>
          <w:color w:val="000000"/>
          <w:sz w:val="26"/>
          <w:szCs w:val="26"/>
        </w:rPr>
        <w:t xml:space="preserve"> values for four models of total </w:t>
      </w:r>
      <w:proofErr w:type="spellStart"/>
      <w:r>
        <w:rPr>
          <w:rFonts w:cs="Times Roman"/>
          <w:color w:val="000000"/>
          <w:sz w:val="26"/>
          <w:szCs w:val="26"/>
        </w:rPr>
        <w:t>Kjeldahl</w:t>
      </w:r>
      <w:proofErr w:type="spellEnd"/>
      <w:r>
        <w:rPr>
          <w:rFonts w:cs="Times Roman"/>
          <w:color w:val="000000"/>
          <w:sz w:val="26"/>
          <w:szCs w:val="26"/>
        </w:rPr>
        <w:t xml:space="preserve"> nitrogen: 1.) </w:t>
      </w:r>
      <w:proofErr w:type="gramStart"/>
      <w:r>
        <w:rPr>
          <w:rFonts w:cs="Times Roman"/>
          <w:color w:val="000000"/>
          <w:sz w:val="26"/>
          <w:szCs w:val="26"/>
        </w:rPr>
        <w:t>full</w:t>
      </w:r>
      <w:proofErr w:type="gramEnd"/>
      <w:r>
        <w:rPr>
          <w:rFonts w:cs="Times Roman"/>
          <w:color w:val="000000"/>
          <w:sz w:val="26"/>
          <w:szCs w:val="26"/>
        </w:rPr>
        <w:t xml:space="preserve"> model with random effects and variance structure, 2.) </w:t>
      </w:r>
      <w:proofErr w:type="gramStart"/>
      <w:r>
        <w:rPr>
          <w:rFonts w:cs="Times Roman"/>
          <w:color w:val="000000"/>
          <w:sz w:val="26"/>
          <w:szCs w:val="26"/>
        </w:rPr>
        <w:t>random</w:t>
      </w:r>
      <w:proofErr w:type="gramEnd"/>
      <w:r>
        <w:rPr>
          <w:rFonts w:cs="Times Roman"/>
          <w:color w:val="000000"/>
          <w:sz w:val="26"/>
          <w:szCs w:val="26"/>
        </w:rPr>
        <w:t xml:space="preserve"> effects only (no variance structure) 3.) </w:t>
      </w:r>
      <w:proofErr w:type="gramStart"/>
      <w:r>
        <w:rPr>
          <w:rFonts w:cs="Times Roman"/>
          <w:color w:val="000000"/>
          <w:sz w:val="26"/>
          <w:szCs w:val="26"/>
        </w:rPr>
        <w:t>variance</w:t>
      </w:r>
      <w:proofErr w:type="gramEnd"/>
      <w:r>
        <w:rPr>
          <w:rFonts w:cs="Times Roman"/>
          <w:color w:val="000000"/>
          <w:sz w:val="26"/>
          <w:szCs w:val="26"/>
        </w:rPr>
        <w:t xml:space="preserve"> structure only (no random effects), 4.) </w:t>
      </w:r>
      <w:proofErr w:type="gramStart"/>
      <w:r>
        <w:rPr>
          <w:rFonts w:cs="Times Roman"/>
          <w:color w:val="000000"/>
          <w:sz w:val="26"/>
          <w:szCs w:val="26"/>
        </w:rPr>
        <w:t>no</w:t>
      </w:r>
      <w:proofErr w:type="gramEnd"/>
      <w:r>
        <w:rPr>
          <w:rFonts w:cs="Times Roman"/>
          <w:color w:val="000000"/>
          <w:sz w:val="26"/>
          <w:szCs w:val="26"/>
        </w:rPr>
        <w:t xml:space="preserve"> random effects, no variance structure.  Models are for illustrative purposes, to show the effect of variance structure and random effects on parameter values for predictor variables.</w:t>
      </w:r>
    </w:p>
    <w:tbl>
      <w:tblPr>
        <w:tblStyle w:val="TableGrid"/>
        <w:tblW w:w="0" w:type="auto"/>
        <w:tblLook w:val="04A0" w:firstRow="1" w:lastRow="0" w:firstColumn="1" w:lastColumn="0" w:noHBand="0" w:noVBand="1"/>
      </w:tblPr>
      <w:tblGrid>
        <w:gridCol w:w="1836"/>
        <w:gridCol w:w="1754"/>
        <w:gridCol w:w="1757"/>
        <w:gridCol w:w="1754"/>
        <w:gridCol w:w="1755"/>
      </w:tblGrid>
      <w:tr w:rsidR="00AE727C" w14:paraId="31DC19FB" w14:textId="77777777" w:rsidTr="00AE727C">
        <w:tc>
          <w:tcPr>
            <w:tcW w:w="1771" w:type="dxa"/>
            <w:shd w:val="clear" w:color="auto" w:fill="auto"/>
          </w:tcPr>
          <w:p w14:paraId="28428464" w14:textId="77777777" w:rsidR="00AE727C" w:rsidRDefault="00AE727C" w:rsidP="00EC1429">
            <w:pPr>
              <w:widowControl w:val="0"/>
              <w:autoSpaceDE w:val="0"/>
              <w:autoSpaceDN w:val="0"/>
              <w:adjustRightInd w:val="0"/>
              <w:spacing w:after="240" w:line="300" w:lineRule="atLeast"/>
              <w:rPr>
                <w:rFonts w:cs="Times Roman"/>
                <w:color w:val="000000"/>
                <w:sz w:val="26"/>
                <w:szCs w:val="26"/>
              </w:rPr>
            </w:pPr>
          </w:p>
        </w:tc>
        <w:tc>
          <w:tcPr>
            <w:tcW w:w="1771" w:type="dxa"/>
            <w:shd w:val="clear" w:color="auto" w:fill="auto"/>
          </w:tcPr>
          <w:p w14:paraId="1ADDBEA1" w14:textId="04358F16" w:rsidR="00AE727C" w:rsidRDefault="00AE727C" w:rsidP="009617A7">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full</w:t>
            </w:r>
            <w:proofErr w:type="gramEnd"/>
            <w:r>
              <w:rPr>
                <w:rFonts w:cs="Times Roman"/>
                <w:color w:val="000000"/>
                <w:sz w:val="26"/>
                <w:szCs w:val="26"/>
              </w:rPr>
              <w:t xml:space="preserve"> model (random effects </w:t>
            </w:r>
            <w:r w:rsidR="009617A7">
              <w:rPr>
                <w:rFonts w:cs="Times Roman"/>
                <w:color w:val="000000"/>
                <w:sz w:val="26"/>
                <w:szCs w:val="26"/>
              </w:rPr>
              <w:t>and</w:t>
            </w:r>
            <w:r>
              <w:rPr>
                <w:rFonts w:cs="Times Roman"/>
                <w:color w:val="000000"/>
                <w:sz w:val="26"/>
                <w:szCs w:val="26"/>
              </w:rPr>
              <w:t xml:space="preserve"> variance structure</w:t>
            </w:r>
          </w:p>
        </w:tc>
        <w:tc>
          <w:tcPr>
            <w:tcW w:w="1771" w:type="dxa"/>
            <w:shd w:val="clear" w:color="auto" w:fill="auto"/>
          </w:tcPr>
          <w:p w14:paraId="47E6F935" w14:textId="31187E52" w:rsidR="00AE727C" w:rsidRDefault="00AE727C" w:rsidP="00EC1429">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random</w:t>
            </w:r>
            <w:proofErr w:type="gramEnd"/>
            <w:r>
              <w:rPr>
                <w:rFonts w:cs="Times Roman"/>
                <w:color w:val="000000"/>
                <w:sz w:val="26"/>
                <w:szCs w:val="26"/>
              </w:rPr>
              <w:t xml:space="preserve"> effects only  (no variance structure)</w:t>
            </w:r>
          </w:p>
        </w:tc>
        <w:tc>
          <w:tcPr>
            <w:tcW w:w="1771" w:type="dxa"/>
            <w:shd w:val="clear" w:color="auto" w:fill="auto"/>
          </w:tcPr>
          <w:p w14:paraId="02F3547A" w14:textId="4FE22C5E" w:rsidR="00AE727C" w:rsidRDefault="00AE727C" w:rsidP="00AE727C">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variance</w:t>
            </w:r>
            <w:proofErr w:type="gramEnd"/>
            <w:r>
              <w:rPr>
                <w:rFonts w:cs="Times Roman"/>
                <w:color w:val="000000"/>
                <w:sz w:val="26"/>
                <w:szCs w:val="26"/>
              </w:rPr>
              <w:t xml:space="preserve"> structure only (no random effects)</w:t>
            </w:r>
          </w:p>
        </w:tc>
        <w:tc>
          <w:tcPr>
            <w:tcW w:w="1772" w:type="dxa"/>
            <w:shd w:val="clear" w:color="auto" w:fill="auto"/>
          </w:tcPr>
          <w:p w14:paraId="4BFC8737" w14:textId="093AD560" w:rsidR="00AE727C" w:rsidRDefault="00AE727C" w:rsidP="00EC1429">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no</w:t>
            </w:r>
            <w:proofErr w:type="gramEnd"/>
            <w:r>
              <w:rPr>
                <w:rFonts w:cs="Times Roman"/>
                <w:color w:val="000000"/>
                <w:sz w:val="26"/>
                <w:szCs w:val="26"/>
              </w:rPr>
              <w:t xml:space="preserve"> random effects, no variance structure</w:t>
            </w:r>
          </w:p>
        </w:tc>
      </w:tr>
      <w:tr w:rsidR="00AE727C" w14:paraId="6CC8B8CD" w14:textId="77777777" w:rsidTr="00AE727C">
        <w:tc>
          <w:tcPr>
            <w:tcW w:w="1771" w:type="dxa"/>
            <w:shd w:val="clear" w:color="auto" w:fill="auto"/>
          </w:tcPr>
          <w:p w14:paraId="63DD8A39" w14:textId="3E8204DC" w:rsidR="00AE727C" w:rsidRDefault="00AE727C" w:rsidP="00EC1429">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intercept</w:t>
            </w:r>
            <w:proofErr w:type="gramEnd"/>
          </w:p>
        </w:tc>
        <w:tc>
          <w:tcPr>
            <w:tcW w:w="1771" w:type="dxa"/>
            <w:shd w:val="clear" w:color="auto" w:fill="auto"/>
          </w:tcPr>
          <w:p w14:paraId="450C96F5" w14:textId="4CF28F43" w:rsidR="00AE727C" w:rsidRDefault="00AE727C"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6.523</w:t>
            </w:r>
          </w:p>
        </w:tc>
        <w:tc>
          <w:tcPr>
            <w:tcW w:w="1771" w:type="dxa"/>
            <w:shd w:val="clear" w:color="auto" w:fill="auto"/>
          </w:tcPr>
          <w:p w14:paraId="0F07FE36" w14:textId="106EE86A" w:rsidR="00AE727C" w:rsidRDefault="00AE727C"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6.521</w:t>
            </w:r>
          </w:p>
        </w:tc>
        <w:tc>
          <w:tcPr>
            <w:tcW w:w="1771" w:type="dxa"/>
            <w:shd w:val="clear" w:color="auto" w:fill="auto"/>
          </w:tcPr>
          <w:p w14:paraId="40B022DA" w14:textId="6671A409"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6.642</w:t>
            </w:r>
          </w:p>
        </w:tc>
        <w:tc>
          <w:tcPr>
            <w:tcW w:w="1772" w:type="dxa"/>
            <w:shd w:val="clear" w:color="auto" w:fill="auto"/>
          </w:tcPr>
          <w:p w14:paraId="4035D8BE" w14:textId="30AED9B1"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6.574</w:t>
            </w:r>
          </w:p>
        </w:tc>
      </w:tr>
      <w:tr w:rsidR="00AE727C" w14:paraId="1C77AA41" w14:textId="77777777" w:rsidTr="00AE727C">
        <w:tc>
          <w:tcPr>
            <w:tcW w:w="1771" w:type="dxa"/>
            <w:shd w:val="clear" w:color="auto" w:fill="auto"/>
          </w:tcPr>
          <w:p w14:paraId="6B66911F" w14:textId="1D013342" w:rsidR="00AE727C" w:rsidRDefault="00AE727C" w:rsidP="00EC1429">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rain</w:t>
            </w:r>
            <w:proofErr w:type="gramEnd"/>
          </w:p>
        </w:tc>
        <w:tc>
          <w:tcPr>
            <w:tcW w:w="1771" w:type="dxa"/>
            <w:shd w:val="clear" w:color="auto" w:fill="auto"/>
          </w:tcPr>
          <w:p w14:paraId="58DA4DD1" w14:textId="3EE22EC5"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-0.149</w:t>
            </w:r>
          </w:p>
        </w:tc>
        <w:tc>
          <w:tcPr>
            <w:tcW w:w="1771" w:type="dxa"/>
            <w:shd w:val="clear" w:color="auto" w:fill="auto"/>
          </w:tcPr>
          <w:p w14:paraId="49E838FF" w14:textId="7326B16E"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-0.157</w:t>
            </w:r>
          </w:p>
        </w:tc>
        <w:tc>
          <w:tcPr>
            <w:tcW w:w="1771" w:type="dxa"/>
            <w:shd w:val="clear" w:color="auto" w:fill="auto"/>
          </w:tcPr>
          <w:p w14:paraId="6CDF61F4" w14:textId="28604F83"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-0.148</w:t>
            </w:r>
          </w:p>
        </w:tc>
        <w:tc>
          <w:tcPr>
            <w:tcW w:w="1772" w:type="dxa"/>
            <w:shd w:val="clear" w:color="auto" w:fill="auto"/>
          </w:tcPr>
          <w:p w14:paraId="50BDCD3E" w14:textId="11D72F55"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-0.156</w:t>
            </w:r>
          </w:p>
        </w:tc>
      </w:tr>
      <w:tr w:rsidR="00AE727C" w14:paraId="329F10E5" w14:textId="77777777" w:rsidTr="00AE727C">
        <w:tc>
          <w:tcPr>
            <w:tcW w:w="1771" w:type="dxa"/>
            <w:shd w:val="clear" w:color="auto" w:fill="auto"/>
          </w:tcPr>
          <w:p w14:paraId="35CB3437" w14:textId="52181B74" w:rsidR="00AE727C" w:rsidRDefault="00AE727C" w:rsidP="00EC1429">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summer</w:t>
            </w:r>
            <w:proofErr w:type="gramEnd"/>
          </w:p>
        </w:tc>
        <w:tc>
          <w:tcPr>
            <w:tcW w:w="1771" w:type="dxa"/>
            <w:shd w:val="clear" w:color="auto" w:fill="auto"/>
          </w:tcPr>
          <w:p w14:paraId="4F9EE916" w14:textId="073F8216"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0.603</w:t>
            </w:r>
          </w:p>
        </w:tc>
        <w:tc>
          <w:tcPr>
            <w:tcW w:w="1771" w:type="dxa"/>
            <w:shd w:val="clear" w:color="auto" w:fill="auto"/>
          </w:tcPr>
          <w:p w14:paraId="1E60D94B" w14:textId="2A6E2DEE"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0.675</w:t>
            </w:r>
          </w:p>
        </w:tc>
        <w:tc>
          <w:tcPr>
            <w:tcW w:w="1771" w:type="dxa"/>
            <w:shd w:val="clear" w:color="auto" w:fill="auto"/>
          </w:tcPr>
          <w:p w14:paraId="047CE618" w14:textId="5FE4D62E"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0.606</w:t>
            </w:r>
          </w:p>
        </w:tc>
        <w:tc>
          <w:tcPr>
            <w:tcW w:w="1772" w:type="dxa"/>
            <w:shd w:val="clear" w:color="auto" w:fill="auto"/>
          </w:tcPr>
          <w:p w14:paraId="4693E403" w14:textId="68F990EE"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0.667</w:t>
            </w:r>
          </w:p>
        </w:tc>
      </w:tr>
      <w:tr w:rsidR="00AE727C" w14:paraId="486BFE6F" w14:textId="77777777" w:rsidTr="00AE727C">
        <w:tc>
          <w:tcPr>
            <w:tcW w:w="1771" w:type="dxa"/>
            <w:shd w:val="clear" w:color="auto" w:fill="auto"/>
          </w:tcPr>
          <w:p w14:paraId="1B57F7D0" w14:textId="2F9A29BF" w:rsidR="00AE727C" w:rsidRDefault="00AE727C" w:rsidP="00EC1429">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sqrt</w:t>
            </w:r>
            <w:proofErr w:type="gramEnd"/>
            <w:r>
              <w:rPr>
                <w:rFonts w:cs="Times Roman"/>
                <w:color w:val="000000"/>
                <w:sz w:val="26"/>
                <w:szCs w:val="26"/>
              </w:rPr>
              <w:t>_CO2_road</w:t>
            </w:r>
          </w:p>
        </w:tc>
        <w:tc>
          <w:tcPr>
            <w:tcW w:w="1771" w:type="dxa"/>
            <w:shd w:val="clear" w:color="auto" w:fill="auto"/>
          </w:tcPr>
          <w:p w14:paraId="18CA9924" w14:textId="4939DBB8"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0.276</w:t>
            </w:r>
          </w:p>
        </w:tc>
        <w:tc>
          <w:tcPr>
            <w:tcW w:w="1771" w:type="dxa"/>
            <w:shd w:val="clear" w:color="auto" w:fill="auto"/>
          </w:tcPr>
          <w:p w14:paraId="2F61C4DC" w14:textId="4BAEF2D7"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0.276</w:t>
            </w:r>
          </w:p>
        </w:tc>
        <w:tc>
          <w:tcPr>
            <w:tcW w:w="1771" w:type="dxa"/>
            <w:shd w:val="clear" w:color="auto" w:fill="auto"/>
          </w:tcPr>
          <w:p w14:paraId="54C9EA09" w14:textId="11A70982"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0.277</w:t>
            </w:r>
          </w:p>
        </w:tc>
        <w:tc>
          <w:tcPr>
            <w:tcW w:w="1772" w:type="dxa"/>
            <w:shd w:val="clear" w:color="auto" w:fill="auto"/>
          </w:tcPr>
          <w:p w14:paraId="61244B5C" w14:textId="50248D2D"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0.253</w:t>
            </w:r>
          </w:p>
        </w:tc>
      </w:tr>
      <w:tr w:rsidR="00AE727C" w14:paraId="0F0E9BF7" w14:textId="77777777" w:rsidTr="00AE727C">
        <w:tc>
          <w:tcPr>
            <w:tcW w:w="1771" w:type="dxa"/>
            <w:shd w:val="clear" w:color="auto" w:fill="auto"/>
          </w:tcPr>
          <w:p w14:paraId="720CC562" w14:textId="5ACB8E53" w:rsidR="00AE727C" w:rsidRDefault="00AE727C" w:rsidP="00EC1429">
            <w:pPr>
              <w:widowControl w:val="0"/>
              <w:autoSpaceDE w:val="0"/>
              <w:autoSpaceDN w:val="0"/>
              <w:adjustRightInd w:val="0"/>
              <w:spacing w:after="240" w:line="300" w:lineRule="atLeast"/>
              <w:rPr>
                <w:rFonts w:cs="Times Roman"/>
                <w:color w:val="000000"/>
                <w:sz w:val="26"/>
                <w:szCs w:val="26"/>
              </w:rPr>
            </w:pPr>
            <w:proofErr w:type="gramStart"/>
            <w:r>
              <w:rPr>
                <w:rFonts w:cs="Times Roman"/>
                <w:color w:val="000000"/>
                <w:sz w:val="26"/>
                <w:szCs w:val="26"/>
              </w:rPr>
              <w:t>devAge2</w:t>
            </w:r>
            <w:proofErr w:type="gramEnd"/>
          </w:p>
        </w:tc>
        <w:tc>
          <w:tcPr>
            <w:tcW w:w="1771" w:type="dxa"/>
            <w:shd w:val="clear" w:color="auto" w:fill="auto"/>
          </w:tcPr>
          <w:p w14:paraId="6EFD315E" w14:textId="2548E618"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0.220</w:t>
            </w:r>
          </w:p>
        </w:tc>
        <w:tc>
          <w:tcPr>
            <w:tcW w:w="1771" w:type="dxa"/>
            <w:shd w:val="clear" w:color="auto" w:fill="auto"/>
          </w:tcPr>
          <w:p w14:paraId="025BCB3A" w14:textId="78AFEC06"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0.240</w:t>
            </w:r>
          </w:p>
        </w:tc>
        <w:tc>
          <w:tcPr>
            <w:tcW w:w="1771" w:type="dxa"/>
            <w:shd w:val="clear" w:color="auto" w:fill="auto"/>
          </w:tcPr>
          <w:p w14:paraId="16902F16" w14:textId="0FFEA30F"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0.203</w:t>
            </w:r>
          </w:p>
        </w:tc>
        <w:tc>
          <w:tcPr>
            <w:tcW w:w="1772" w:type="dxa"/>
            <w:shd w:val="clear" w:color="auto" w:fill="auto"/>
          </w:tcPr>
          <w:p w14:paraId="346B2F9E" w14:textId="36C23A1C" w:rsidR="00AE727C" w:rsidRDefault="007B497A" w:rsidP="00EC1429">
            <w:pPr>
              <w:widowControl w:val="0"/>
              <w:autoSpaceDE w:val="0"/>
              <w:autoSpaceDN w:val="0"/>
              <w:adjustRightInd w:val="0"/>
              <w:spacing w:after="240" w:line="300" w:lineRule="atLeast"/>
              <w:rPr>
                <w:rFonts w:cs="Times Roman"/>
                <w:color w:val="000000"/>
                <w:sz w:val="26"/>
                <w:szCs w:val="26"/>
              </w:rPr>
            </w:pPr>
            <w:r>
              <w:rPr>
                <w:rFonts w:cs="Times Roman"/>
                <w:color w:val="000000"/>
                <w:sz w:val="26"/>
                <w:szCs w:val="26"/>
              </w:rPr>
              <w:t>0.218</w:t>
            </w:r>
          </w:p>
        </w:tc>
      </w:tr>
    </w:tbl>
    <w:p w14:paraId="3618C3BE" w14:textId="77777777" w:rsidR="00AE727C" w:rsidRPr="00710338" w:rsidRDefault="00AE727C" w:rsidP="00EC1429">
      <w:pPr>
        <w:widowControl w:val="0"/>
        <w:autoSpaceDE w:val="0"/>
        <w:autoSpaceDN w:val="0"/>
        <w:adjustRightInd w:val="0"/>
        <w:spacing w:after="240" w:line="300" w:lineRule="atLeast"/>
        <w:rPr>
          <w:rFonts w:cs="Times Roman"/>
          <w:color w:val="000000"/>
          <w:sz w:val="26"/>
          <w:szCs w:val="26"/>
        </w:rPr>
      </w:pPr>
    </w:p>
    <w:p w14:paraId="7FF9026B" w14:textId="10E0793E" w:rsidR="00EC44E0" w:rsidRPr="00A74BBF" w:rsidRDefault="00EC44E0" w:rsidP="008A647A">
      <w:pPr>
        <w:widowControl w:val="0"/>
        <w:autoSpaceDE w:val="0"/>
        <w:autoSpaceDN w:val="0"/>
        <w:adjustRightInd w:val="0"/>
        <w:spacing w:after="240" w:line="300" w:lineRule="atLeast"/>
        <w:rPr>
          <w:rFonts w:cs="Times Roman"/>
          <w:b/>
          <w:color w:val="000000"/>
          <w:sz w:val="36"/>
          <w:szCs w:val="36"/>
        </w:rPr>
      </w:pPr>
      <w:r w:rsidRPr="00A74BBF">
        <w:rPr>
          <w:rFonts w:cs="Times Roman"/>
          <w:b/>
          <w:color w:val="000000"/>
          <w:sz w:val="36"/>
          <w:szCs w:val="36"/>
        </w:rPr>
        <w:t>Citation:</w:t>
      </w:r>
    </w:p>
    <w:p w14:paraId="5B6E868B" w14:textId="19CB7D1F" w:rsidR="000C06A3" w:rsidRDefault="000C06A3" w:rsidP="007522C4">
      <w:pPr>
        <w:widowControl w:val="0"/>
        <w:autoSpaceDE w:val="0"/>
        <w:autoSpaceDN w:val="0"/>
        <w:adjustRightInd w:val="0"/>
        <w:spacing w:after="240" w:line="360" w:lineRule="atLeast"/>
        <w:rPr>
          <w:rFonts w:cs="Times Roman"/>
          <w:color w:val="000000"/>
          <w:sz w:val="26"/>
          <w:szCs w:val="26"/>
        </w:rPr>
      </w:pPr>
      <w:r>
        <w:rPr>
          <w:rFonts w:cs="Times Roman"/>
          <w:color w:val="000000"/>
          <w:sz w:val="26"/>
          <w:szCs w:val="26"/>
        </w:rPr>
        <w:t>Faraway, Julian J, 2006. Extending the Linear Model with R: Generalized Linear, Mixed Effects and Nonparametric Regression Models.  Boca Raton (FL): Chapman &amp; Hall/CRC</w:t>
      </w:r>
    </w:p>
    <w:p w14:paraId="58B6EABB" w14:textId="2C1A08F9" w:rsidR="007522C4" w:rsidRPr="00F048CA" w:rsidRDefault="007522C4" w:rsidP="007522C4">
      <w:pPr>
        <w:widowControl w:val="0"/>
        <w:autoSpaceDE w:val="0"/>
        <w:autoSpaceDN w:val="0"/>
        <w:adjustRightInd w:val="0"/>
        <w:spacing w:after="240" w:line="360" w:lineRule="atLeast"/>
        <w:rPr>
          <w:rFonts w:cs="Times Roman"/>
          <w:color w:val="000000"/>
          <w:sz w:val="26"/>
          <w:szCs w:val="26"/>
        </w:rPr>
      </w:pPr>
      <w:proofErr w:type="gramStart"/>
      <w:r w:rsidRPr="00F048CA">
        <w:rPr>
          <w:rFonts w:cs="Times Roman"/>
          <w:color w:val="000000"/>
          <w:sz w:val="26"/>
          <w:szCs w:val="26"/>
        </w:rPr>
        <w:t xml:space="preserve">Hobbs, W., B. </w:t>
      </w:r>
      <w:proofErr w:type="spellStart"/>
      <w:r w:rsidRPr="00F048CA">
        <w:rPr>
          <w:rFonts w:cs="Times Roman"/>
          <w:color w:val="000000"/>
          <w:sz w:val="26"/>
          <w:szCs w:val="26"/>
        </w:rPr>
        <w:t>L</w:t>
      </w:r>
      <w:r w:rsidR="000C06A3" w:rsidRPr="000C06A3">
        <w:rPr>
          <w:rFonts w:cs="Times Roman"/>
          <w:color w:val="000000"/>
          <w:sz w:val="26"/>
          <w:szCs w:val="26"/>
        </w:rPr>
        <w:t>ubliner</w:t>
      </w:r>
      <w:proofErr w:type="spellEnd"/>
      <w:r w:rsidR="000C06A3" w:rsidRPr="000C06A3">
        <w:rPr>
          <w:rFonts w:cs="Times Roman"/>
          <w:color w:val="000000"/>
          <w:sz w:val="26"/>
          <w:szCs w:val="26"/>
        </w:rPr>
        <w:t>, N. Kale, and E. Newell</w:t>
      </w:r>
      <w:r w:rsidR="000C06A3">
        <w:rPr>
          <w:rFonts w:cs="Times Roman"/>
          <w:color w:val="000000"/>
          <w:sz w:val="26"/>
          <w:szCs w:val="26"/>
        </w:rPr>
        <w:t>,</w:t>
      </w:r>
      <w:r w:rsidRPr="00F048CA">
        <w:rPr>
          <w:rFonts w:cs="Times Roman"/>
          <w:color w:val="000000"/>
          <w:sz w:val="26"/>
          <w:szCs w:val="26"/>
        </w:rPr>
        <w:t xml:space="preserve"> 2015.</w:t>
      </w:r>
      <w:proofErr w:type="gramEnd"/>
      <w:r w:rsidRPr="00F048CA">
        <w:rPr>
          <w:rFonts w:cs="Times Roman"/>
          <w:color w:val="000000"/>
          <w:sz w:val="26"/>
          <w:szCs w:val="26"/>
        </w:rPr>
        <w:t xml:space="preserve"> Western Washington NPDES Phase 1 </w:t>
      </w:r>
      <w:proofErr w:type="spellStart"/>
      <w:r w:rsidRPr="00F048CA">
        <w:rPr>
          <w:rFonts w:cs="Times Roman"/>
          <w:color w:val="000000"/>
          <w:sz w:val="26"/>
          <w:szCs w:val="26"/>
        </w:rPr>
        <w:t>Stormwater</w:t>
      </w:r>
      <w:proofErr w:type="spellEnd"/>
      <w:r w:rsidRPr="00F048CA">
        <w:rPr>
          <w:rFonts w:cs="Times Roman"/>
          <w:color w:val="000000"/>
          <w:sz w:val="26"/>
          <w:szCs w:val="26"/>
        </w:rPr>
        <w:t xml:space="preserve"> Permit: Final Data Characterization 2009-2013. Washington State Department of Ecology, Olympia, WA. </w:t>
      </w:r>
      <w:proofErr w:type="gramStart"/>
      <w:r w:rsidRPr="00F048CA">
        <w:rPr>
          <w:rFonts w:cs="Times Roman"/>
          <w:color w:val="000000"/>
          <w:sz w:val="26"/>
          <w:szCs w:val="26"/>
        </w:rPr>
        <w:t>Publication No. 15-03-001.</w:t>
      </w:r>
      <w:proofErr w:type="gramEnd"/>
      <w:r w:rsidRPr="00F048CA">
        <w:rPr>
          <w:rFonts w:cs="Times Roman"/>
          <w:color w:val="000000"/>
          <w:sz w:val="26"/>
          <w:szCs w:val="26"/>
        </w:rPr>
        <w:t xml:space="preserve"> Available online at: </w:t>
      </w:r>
      <w:r w:rsidRPr="00F048CA">
        <w:rPr>
          <w:rFonts w:cs="Times Roman"/>
          <w:color w:val="0000FF"/>
          <w:sz w:val="26"/>
          <w:szCs w:val="26"/>
        </w:rPr>
        <w:t xml:space="preserve">https://fortress.wa.gov/ecy/publications/SummaryPages/1503001.html </w:t>
      </w:r>
    </w:p>
    <w:p w14:paraId="31A161DF" w14:textId="7DD6FEF6" w:rsidR="003A4680" w:rsidRDefault="003A4680" w:rsidP="003A4680">
      <w:pPr>
        <w:widowControl w:val="0"/>
        <w:autoSpaceDE w:val="0"/>
        <w:autoSpaceDN w:val="0"/>
        <w:adjustRightInd w:val="0"/>
        <w:spacing w:after="240" w:line="300" w:lineRule="atLeast"/>
        <w:rPr>
          <w:rFonts w:cs="Times Roman"/>
          <w:color w:val="000000"/>
          <w:sz w:val="26"/>
          <w:szCs w:val="26"/>
        </w:rPr>
      </w:pPr>
      <w:r w:rsidRPr="007522C4">
        <w:rPr>
          <w:rFonts w:cs="Times Roman"/>
          <w:color w:val="000000"/>
          <w:sz w:val="26"/>
          <w:szCs w:val="26"/>
        </w:rPr>
        <w:t xml:space="preserve">Lee, </w:t>
      </w:r>
      <w:proofErr w:type="spellStart"/>
      <w:r w:rsidRPr="00100794">
        <w:rPr>
          <w:rFonts w:cs="Times Roman"/>
          <w:color w:val="000000"/>
          <w:sz w:val="26"/>
          <w:szCs w:val="26"/>
        </w:rPr>
        <w:t>Lopaka</w:t>
      </w:r>
      <w:proofErr w:type="spellEnd"/>
      <w:r w:rsidR="000C06A3">
        <w:rPr>
          <w:rFonts w:cs="Times Roman"/>
          <w:color w:val="000000"/>
          <w:sz w:val="26"/>
          <w:szCs w:val="26"/>
        </w:rPr>
        <w:t>,</w:t>
      </w:r>
      <w:r w:rsidRPr="00744AD8">
        <w:rPr>
          <w:rFonts w:cs="Times Roman"/>
          <w:color w:val="000000"/>
          <w:sz w:val="26"/>
          <w:szCs w:val="26"/>
        </w:rPr>
        <w:t xml:space="preserve"> </w:t>
      </w:r>
      <w:r w:rsidR="000C06A3">
        <w:rPr>
          <w:rFonts w:cs="Times Roman"/>
          <w:color w:val="000000"/>
          <w:sz w:val="26"/>
          <w:szCs w:val="26"/>
        </w:rPr>
        <w:t>2020</w:t>
      </w:r>
      <w:r w:rsidRPr="003A4680">
        <w:rPr>
          <w:rFonts w:cs="Times Roman"/>
          <w:color w:val="000000"/>
          <w:sz w:val="26"/>
          <w:szCs w:val="26"/>
        </w:rPr>
        <w:t xml:space="preserve">. NADA: </w:t>
      </w:r>
      <w:proofErr w:type="spellStart"/>
      <w:r w:rsidRPr="003A4680">
        <w:rPr>
          <w:rFonts w:cs="Times Roman"/>
          <w:color w:val="000000"/>
          <w:sz w:val="26"/>
          <w:szCs w:val="26"/>
        </w:rPr>
        <w:t>Nondetects</w:t>
      </w:r>
      <w:proofErr w:type="spellEnd"/>
      <w:r w:rsidRPr="003A4680">
        <w:rPr>
          <w:rFonts w:cs="Times Roman"/>
          <w:color w:val="000000"/>
          <w:sz w:val="26"/>
          <w:szCs w:val="26"/>
        </w:rPr>
        <w:t xml:space="preserve"> and Data Analysis for Environmental Data. </w:t>
      </w:r>
      <w:proofErr w:type="gramStart"/>
      <w:r w:rsidRPr="003A4680">
        <w:rPr>
          <w:rFonts w:cs="Times Roman"/>
          <w:color w:val="000000"/>
          <w:sz w:val="26"/>
          <w:szCs w:val="26"/>
        </w:rPr>
        <w:t>R package</w:t>
      </w:r>
      <w:r>
        <w:rPr>
          <w:rFonts w:cs="Times Roman"/>
          <w:color w:val="000000"/>
          <w:sz w:val="26"/>
          <w:szCs w:val="26"/>
        </w:rPr>
        <w:t xml:space="preserve"> </w:t>
      </w:r>
      <w:r w:rsidRPr="003A4680">
        <w:rPr>
          <w:rFonts w:cs="Times Roman"/>
          <w:color w:val="000000"/>
          <w:sz w:val="26"/>
          <w:szCs w:val="26"/>
        </w:rPr>
        <w:t>version 1.6-1.1.</w:t>
      </w:r>
      <w:proofErr w:type="gramEnd"/>
      <w:r w:rsidRPr="003A4680">
        <w:rPr>
          <w:rFonts w:cs="Times Roman"/>
          <w:color w:val="000000"/>
          <w:sz w:val="26"/>
          <w:szCs w:val="26"/>
        </w:rPr>
        <w:t xml:space="preserve"> </w:t>
      </w:r>
      <w:r>
        <w:rPr>
          <w:rFonts w:cs="Times Roman"/>
          <w:color w:val="000000"/>
          <w:sz w:val="26"/>
          <w:szCs w:val="26"/>
        </w:rPr>
        <w:t xml:space="preserve">Available online at: </w:t>
      </w:r>
      <w:r w:rsidRPr="003A4680">
        <w:rPr>
          <w:rFonts w:cs="Times Roman"/>
          <w:color w:val="000000"/>
          <w:sz w:val="26"/>
          <w:szCs w:val="26"/>
        </w:rPr>
        <w:t>https://CRAN.R-project.org/package=NADA</w:t>
      </w:r>
    </w:p>
    <w:p w14:paraId="173478CA" w14:textId="5B7379C4" w:rsidR="003A4680" w:rsidRDefault="003A4680" w:rsidP="003A4680">
      <w:pPr>
        <w:widowControl w:val="0"/>
        <w:autoSpaceDE w:val="0"/>
        <w:autoSpaceDN w:val="0"/>
        <w:adjustRightInd w:val="0"/>
        <w:spacing w:after="240" w:line="300" w:lineRule="atLeast"/>
        <w:rPr>
          <w:rFonts w:ascii="Times Roman" w:hAnsi="Times Roman" w:cs="Times Roman"/>
          <w:color w:val="000000"/>
          <w:sz w:val="26"/>
          <w:szCs w:val="26"/>
        </w:rPr>
      </w:pPr>
      <w:proofErr w:type="spellStart"/>
      <w:r w:rsidRPr="00F117F1">
        <w:rPr>
          <w:rFonts w:ascii="Times Roman" w:hAnsi="Times Roman" w:cs="Times Roman"/>
          <w:color w:val="000000"/>
          <w:sz w:val="26"/>
          <w:szCs w:val="26"/>
        </w:rPr>
        <w:t>Pinheiro</w:t>
      </w:r>
      <w:proofErr w:type="spellEnd"/>
      <w:r w:rsidRPr="00F117F1">
        <w:rPr>
          <w:rFonts w:ascii="Times Roman" w:hAnsi="Times Roman" w:cs="Times Roman"/>
          <w:color w:val="000000"/>
          <w:sz w:val="26"/>
          <w:szCs w:val="26"/>
        </w:rPr>
        <w:t xml:space="preserve"> J, Bates D, </w:t>
      </w:r>
      <w:proofErr w:type="spellStart"/>
      <w:r w:rsidRPr="00F117F1">
        <w:rPr>
          <w:rFonts w:ascii="Times Roman" w:hAnsi="Times Roman" w:cs="Times Roman"/>
          <w:color w:val="000000"/>
          <w:sz w:val="26"/>
          <w:szCs w:val="26"/>
        </w:rPr>
        <w:t>DebRoy</w:t>
      </w:r>
      <w:proofErr w:type="spellEnd"/>
      <w:r w:rsidRPr="00F117F1">
        <w:rPr>
          <w:rFonts w:ascii="Times Roman" w:hAnsi="Times Roman" w:cs="Times Roman"/>
          <w:color w:val="000000"/>
          <w:sz w:val="26"/>
          <w:szCs w:val="26"/>
        </w:rPr>
        <w:t xml:space="preserve"> S,</w:t>
      </w:r>
      <w:r w:rsidR="000C06A3">
        <w:rPr>
          <w:rFonts w:ascii="Times Roman" w:hAnsi="Times Roman" w:cs="Times Roman"/>
          <w:color w:val="000000"/>
          <w:sz w:val="26"/>
          <w:szCs w:val="26"/>
        </w:rPr>
        <w:t xml:space="preserve"> </w:t>
      </w:r>
      <w:proofErr w:type="spellStart"/>
      <w:r w:rsidR="000C06A3">
        <w:rPr>
          <w:rFonts w:ascii="Times Roman" w:hAnsi="Times Roman" w:cs="Times Roman"/>
          <w:color w:val="000000"/>
          <w:sz w:val="26"/>
          <w:szCs w:val="26"/>
        </w:rPr>
        <w:t>Sarkar</w:t>
      </w:r>
      <w:proofErr w:type="spellEnd"/>
      <w:r w:rsidR="000C06A3">
        <w:rPr>
          <w:rFonts w:ascii="Times Roman" w:hAnsi="Times Roman" w:cs="Times Roman"/>
          <w:color w:val="000000"/>
          <w:sz w:val="26"/>
          <w:szCs w:val="26"/>
        </w:rPr>
        <w:t xml:space="preserve"> D, R Core Team, 2021</w:t>
      </w:r>
      <w:r>
        <w:rPr>
          <w:rFonts w:ascii="Times Roman" w:hAnsi="Times Roman" w:cs="Times Roman"/>
          <w:color w:val="000000"/>
          <w:sz w:val="26"/>
          <w:szCs w:val="26"/>
        </w:rPr>
        <w:t xml:space="preserve">. </w:t>
      </w:r>
      <w:proofErr w:type="spellStart"/>
      <w:proofErr w:type="gramStart"/>
      <w:r w:rsidRPr="00F117F1">
        <w:rPr>
          <w:rFonts w:ascii="Times Roman" w:hAnsi="Times Roman" w:cs="Times Roman"/>
          <w:color w:val="000000"/>
          <w:sz w:val="26"/>
          <w:szCs w:val="26"/>
        </w:rPr>
        <w:t>n</w:t>
      </w:r>
      <w:r>
        <w:rPr>
          <w:rFonts w:ascii="Times Roman" w:hAnsi="Times Roman" w:cs="Times Roman"/>
          <w:color w:val="000000"/>
          <w:sz w:val="26"/>
          <w:szCs w:val="26"/>
        </w:rPr>
        <w:t>lme</w:t>
      </w:r>
      <w:proofErr w:type="spellEnd"/>
      <w:proofErr w:type="gramEnd"/>
      <w:r>
        <w:rPr>
          <w:rFonts w:ascii="Times Roman" w:hAnsi="Times Roman" w:cs="Times Roman"/>
          <w:color w:val="000000"/>
          <w:sz w:val="26"/>
          <w:szCs w:val="26"/>
        </w:rPr>
        <w:t>: Linear and Nonlinear Mixed Effects Models</w:t>
      </w:r>
      <w:r w:rsidRPr="00F117F1">
        <w:rPr>
          <w:rFonts w:ascii="Times Roman" w:hAnsi="Times Roman" w:cs="Times Roman"/>
          <w:color w:val="000000"/>
          <w:sz w:val="26"/>
          <w:szCs w:val="26"/>
        </w:rPr>
        <w:t xml:space="preserve">. </w:t>
      </w:r>
      <w:proofErr w:type="gramStart"/>
      <w:r w:rsidRPr="00F117F1">
        <w:rPr>
          <w:rFonts w:ascii="Times Roman" w:hAnsi="Times Roman" w:cs="Times Roman"/>
          <w:color w:val="000000"/>
          <w:sz w:val="26"/>
          <w:szCs w:val="26"/>
        </w:rPr>
        <w:t>R package version 3.1-152</w:t>
      </w:r>
      <w:r>
        <w:rPr>
          <w:rFonts w:ascii="Times Roman" w:hAnsi="Times Roman" w:cs="Times Roman"/>
          <w:color w:val="000000"/>
          <w:sz w:val="26"/>
          <w:szCs w:val="26"/>
        </w:rPr>
        <w:t>.</w:t>
      </w:r>
      <w:proofErr w:type="gramEnd"/>
      <w:r w:rsidRPr="00F117F1">
        <w:rPr>
          <w:rFonts w:ascii="Times Roman" w:hAnsi="Times Roman" w:cs="Times Roman"/>
          <w:color w:val="000000"/>
          <w:sz w:val="26"/>
          <w:szCs w:val="26"/>
        </w:rPr>
        <w:t xml:space="preserve"> </w:t>
      </w:r>
      <w:r>
        <w:rPr>
          <w:rFonts w:ascii="Times Roman" w:hAnsi="Times Roman" w:cs="Times Roman"/>
          <w:color w:val="000000"/>
          <w:sz w:val="26"/>
          <w:szCs w:val="26"/>
        </w:rPr>
        <w:t>Available online at</w:t>
      </w:r>
      <w:r w:rsidRPr="00F117F1">
        <w:rPr>
          <w:rFonts w:ascii="Times Roman" w:hAnsi="Times Roman" w:cs="Times Roman"/>
          <w:color w:val="000000"/>
          <w:sz w:val="26"/>
          <w:szCs w:val="26"/>
        </w:rPr>
        <w:t>: https://</w:t>
      </w:r>
      <w:r>
        <w:rPr>
          <w:rFonts w:ascii="Times Roman" w:hAnsi="Times Roman" w:cs="Times Roman"/>
          <w:color w:val="000000"/>
          <w:sz w:val="26"/>
          <w:szCs w:val="26"/>
        </w:rPr>
        <w:t>CRAN.R-project.org/package=nlme</w:t>
      </w:r>
      <w:r w:rsidRPr="003A4680">
        <w:rPr>
          <w:rFonts w:ascii="Times Roman" w:hAnsi="Times Roman" w:cs="Times Roman"/>
          <w:color w:val="000000"/>
          <w:sz w:val="26"/>
          <w:szCs w:val="26"/>
        </w:rPr>
        <w:t xml:space="preserve"> </w:t>
      </w:r>
    </w:p>
    <w:p w14:paraId="530A8984" w14:textId="75DF332A" w:rsidR="003A4680" w:rsidRDefault="003A4680" w:rsidP="003A4680">
      <w:pPr>
        <w:widowControl w:val="0"/>
        <w:autoSpaceDE w:val="0"/>
        <w:autoSpaceDN w:val="0"/>
        <w:adjustRightInd w:val="0"/>
        <w:spacing w:after="240" w:line="300" w:lineRule="atLeast"/>
        <w:rPr>
          <w:rFonts w:ascii="Times Roman" w:hAnsi="Times Roman" w:cs="Times Roman"/>
          <w:color w:val="000000"/>
          <w:sz w:val="26"/>
          <w:szCs w:val="26"/>
        </w:rPr>
      </w:pPr>
      <w:proofErr w:type="gramStart"/>
      <w:r w:rsidRPr="005E15C8">
        <w:rPr>
          <w:rFonts w:ascii="Times Roman" w:hAnsi="Times Roman" w:cs="Times Roman"/>
          <w:color w:val="000000"/>
          <w:sz w:val="26"/>
          <w:szCs w:val="26"/>
        </w:rPr>
        <w:t>R Core Team</w:t>
      </w:r>
      <w:r w:rsidR="000C06A3">
        <w:rPr>
          <w:rFonts w:ascii="Times Roman" w:hAnsi="Times Roman" w:cs="Times Roman"/>
          <w:color w:val="000000"/>
          <w:sz w:val="26"/>
          <w:szCs w:val="26"/>
        </w:rPr>
        <w:t>, 2021</w:t>
      </w:r>
      <w:r w:rsidRPr="005E15C8">
        <w:rPr>
          <w:rFonts w:ascii="Times Roman" w:hAnsi="Times Roman" w:cs="Times Roman"/>
          <w:color w:val="000000"/>
          <w:sz w:val="26"/>
          <w:szCs w:val="26"/>
        </w:rPr>
        <w:t>.</w:t>
      </w:r>
      <w:proofErr w:type="gramEnd"/>
      <w:r w:rsidRPr="005E15C8">
        <w:rPr>
          <w:rFonts w:ascii="Times Roman" w:hAnsi="Times Roman" w:cs="Times Roman"/>
          <w:color w:val="000000"/>
          <w:sz w:val="26"/>
          <w:szCs w:val="26"/>
        </w:rPr>
        <w:t xml:space="preserve"> R: A language and environment for statistical computing. </w:t>
      </w:r>
      <w:proofErr w:type="gramStart"/>
      <w:r w:rsidRPr="005E15C8">
        <w:rPr>
          <w:rFonts w:ascii="Times Roman" w:hAnsi="Times Roman" w:cs="Times Roman"/>
          <w:color w:val="000000"/>
          <w:sz w:val="26"/>
          <w:szCs w:val="26"/>
        </w:rPr>
        <w:t>R Foundation for</w:t>
      </w:r>
      <w:r>
        <w:rPr>
          <w:rFonts w:ascii="Times Roman" w:hAnsi="Times Roman" w:cs="Times Roman"/>
          <w:color w:val="000000"/>
          <w:sz w:val="26"/>
          <w:szCs w:val="26"/>
        </w:rPr>
        <w:t xml:space="preserve"> </w:t>
      </w:r>
      <w:r w:rsidRPr="005E15C8">
        <w:rPr>
          <w:rFonts w:ascii="Times Roman" w:hAnsi="Times Roman" w:cs="Times Roman"/>
          <w:color w:val="000000"/>
          <w:sz w:val="26"/>
          <w:szCs w:val="26"/>
        </w:rPr>
        <w:t>Statistical Computing, Vienna, Austria.</w:t>
      </w:r>
      <w:proofErr w:type="gramEnd"/>
      <w:r w:rsidRPr="005E15C8">
        <w:rPr>
          <w:rFonts w:ascii="Times Roman" w:hAnsi="Times Roman" w:cs="Times Roman"/>
          <w:color w:val="000000"/>
          <w:sz w:val="26"/>
          <w:szCs w:val="26"/>
        </w:rPr>
        <w:t xml:space="preserve"> </w:t>
      </w:r>
      <w:r>
        <w:rPr>
          <w:rFonts w:ascii="Times Roman" w:hAnsi="Times Roman" w:cs="Times Roman"/>
          <w:color w:val="000000"/>
          <w:sz w:val="26"/>
          <w:szCs w:val="26"/>
        </w:rPr>
        <w:t>Available online at:</w:t>
      </w:r>
      <w:r w:rsidRPr="005E15C8">
        <w:rPr>
          <w:rFonts w:ascii="Times Roman" w:hAnsi="Times Roman" w:cs="Times Roman"/>
          <w:color w:val="000000"/>
          <w:sz w:val="26"/>
          <w:szCs w:val="26"/>
        </w:rPr>
        <w:t xml:space="preserve"> </w:t>
      </w:r>
      <w:hyperlink r:id="rId67" w:history="1">
        <w:r w:rsidRPr="000C5E91">
          <w:rPr>
            <w:rStyle w:val="Hyperlink"/>
            <w:rFonts w:ascii="Times Roman" w:hAnsi="Times Roman" w:cs="Times Roman"/>
            <w:sz w:val="26"/>
            <w:szCs w:val="26"/>
          </w:rPr>
          <w:t>https://www.R-project.org/</w:t>
        </w:r>
      </w:hyperlink>
    </w:p>
    <w:p w14:paraId="271AC948" w14:textId="1580A94E" w:rsidR="00D661BF" w:rsidRDefault="00D661BF" w:rsidP="008A647A">
      <w:pPr>
        <w:widowControl w:val="0"/>
        <w:autoSpaceDE w:val="0"/>
        <w:autoSpaceDN w:val="0"/>
        <w:adjustRightInd w:val="0"/>
        <w:spacing w:after="240" w:line="300" w:lineRule="atLeast"/>
        <w:rPr>
          <w:rFonts w:ascii="Times Roman" w:hAnsi="Times Roman" w:cs="Times Roman"/>
          <w:color w:val="000000"/>
          <w:sz w:val="26"/>
          <w:szCs w:val="26"/>
        </w:rPr>
      </w:pPr>
      <w:proofErr w:type="gramStart"/>
      <w:r>
        <w:rPr>
          <w:rFonts w:ascii="Times Roman" w:hAnsi="Times Roman" w:cs="Times Roman"/>
          <w:color w:val="000000"/>
          <w:sz w:val="26"/>
          <w:szCs w:val="26"/>
        </w:rPr>
        <w:t>U.S. Environmental Protection Agency, 2009, Statistical analysis of groundwater monitoring data at RCRA facilities, Unified guidance, EPA 530-R-09-007.</w:t>
      </w:r>
      <w:proofErr w:type="gramEnd"/>
      <w:r>
        <w:rPr>
          <w:rFonts w:ascii="Times Roman" w:hAnsi="Times Roman" w:cs="Times Roman"/>
          <w:color w:val="000000"/>
          <w:sz w:val="26"/>
          <w:szCs w:val="26"/>
        </w:rPr>
        <w:t xml:space="preserve">  </w:t>
      </w:r>
    </w:p>
    <w:p w14:paraId="2FA8F4BC" w14:textId="77777777" w:rsidR="003A4680" w:rsidRPr="00F048CA" w:rsidRDefault="003A4680" w:rsidP="003A4680">
      <w:pPr>
        <w:widowControl w:val="0"/>
        <w:autoSpaceDE w:val="0"/>
        <w:autoSpaceDN w:val="0"/>
        <w:adjustRightInd w:val="0"/>
        <w:spacing w:after="240" w:line="300" w:lineRule="atLeast"/>
        <w:rPr>
          <w:rFonts w:ascii="Times New Roman" w:hAnsi="Times New Roman" w:cs="Times New Roman"/>
          <w:color w:val="000000"/>
          <w:sz w:val="26"/>
          <w:szCs w:val="26"/>
        </w:rPr>
      </w:pPr>
      <w:proofErr w:type="gramStart"/>
      <w:r>
        <w:rPr>
          <w:rFonts w:ascii="Times Roman" w:hAnsi="Times Roman" w:cs="Times Roman"/>
          <w:color w:val="000000"/>
          <w:sz w:val="26"/>
          <w:szCs w:val="26"/>
        </w:rPr>
        <w:t xml:space="preserve">USGS Highway Runoff </w:t>
      </w:r>
      <w:proofErr w:type="spellStart"/>
      <w:r>
        <w:rPr>
          <w:rFonts w:ascii="Times Roman" w:hAnsi="Times Roman" w:cs="Times Roman"/>
          <w:color w:val="000000"/>
          <w:sz w:val="26"/>
          <w:szCs w:val="26"/>
        </w:rPr>
        <w:t>DataBase</w:t>
      </w:r>
      <w:proofErr w:type="spellEnd"/>
      <w:r>
        <w:rPr>
          <w:rFonts w:ascii="Times Roman" w:hAnsi="Times Roman" w:cs="Times Roman"/>
          <w:color w:val="000000"/>
          <w:sz w:val="26"/>
          <w:szCs w:val="26"/>
        </w:rPr>
        <w:t>.</w:t>
      </w:r>
      <w:proofErr w:type="gramEnd"/>
      <w:r>
        <w:rPr>
          <w:rFonts w:ascii="Times Roman" w:hAnsi="Times Roman" w:cs="Times Roman"/>
          <w:color w:val="000000"/>
          <w:sz w:val="26"/>
          <w:szCs w:val="26"/>
        </w:rPr>
        <w:t xml:space="preserve">  Website visited 11/01/2021. </w:t>
      </w:r>
      <w:hyperlink r:id="rId68" w:history="1">
        <w:r w:rsidRPr="00F048CA">
          <w:rPr>
            <w:rStyle w:val="Hyperlink"/>
            <w:rFonts w:ascii="Times New Roman" w:hAnsi="Times New Roman" w:cs="Times New Roman"/>
            <w:sz w:val="26"/>
            <w:szCs w:val="26"/>
          </w:rPr>
          <w:t>https://www.usgs.gov/software/hrdb-highway-runoff-database-software-page</w:t>
        </w:r>
      </w:hyperlink>
    </w:p>
    <w:p w14:paraId="69E8D8F8" w14:textId="53362276" w:rsidR="00221794" w:rsidRPr="00F048CA" w:rsidRDefault="00221794" w:rsidP="00F048CA">
      <w:pPr>
        <w:shd w:val="clear" w:color="auto" w:fill="FFFFFF"/>
        <w:spacing w:before="100" w:beforeAutospacing="1" w:after="100" w:afterAutospacing="1" w:line="300" w:lineRule="atLeast"/>
        <w:rPr>
          <w:rFonts w:ascii="Times New Roman" w:eastAsia="Times New Roman" w:hAnsi="Times New Roman" w:cs="Times New Roman"/>
          <w:color w:val="333333"/>
          <w:sz w:val="26"/>
          <w:szCs w:val="26"/>
        </w:rPr>
      </w:pPr>
      <w:proofErr w:type="spellStart"/>
      <w:r w:rsidRPr="00F048CA">
        <w:rPr>
          <w:rFonts w:ascii="Times New Roman" w:eastAsia="Times New Roman" w:hAnsi="Times New Roman" w:cs="Times New Roman"/>
          <w:color w:val="333333"/>
          <w:sz w:val="26"/>
          <w:szCs w:val="26"/>
        </w:rPr>
        <w:t>Waschbusch</w:t>
      </w:r>
      <w:proofErr w:type="spellEnd"/>
      <w:r w:rsidRPr="00F048CA">
        <w:rPr>
          <w:rFonts w:ascii="Times New Roman" w:eastAsia="Times New Roman" w:hAnsi="Times New Roman" w:cs="Times New Roman"/>
          <w:color w:val="333333"/>
          <w:sz w:val="26"/>
          <w:szCs w:val="26"/>
        </w:rPr>
        <w:t xml:space="preserve">, R.J., W.R. </w:t>
      </w:r>
      <w:proofErr w:type="spellStart"/>
      <w:r w:rsidRPr="00F048CA">
        <w:rPr>
          <w:rFonts w:ascii="Times New Roman" w:eastAsia="Times New Roman" w:hAnsi="Times New Roman" w:cs="Times New Roman"/>
          <w:color w:val="333333"/>
          <w:sz w:val="26"/>
          <w:szCs w:val="26"/>
        </w:rPr>
        <w:t>Selbig</w:t>
      </w:r>
      <w:proofErr w:type="spellEnd"/>
      <w:r w:rsidRPr="00F048CA">
        <w:rPr>
          <w:rFonts w:ascii="Times New Roman" w:eastAsia="Times New Roman" w:hAnsi="Times New Roman" w:cs="Times New Roman"/>
          <w:color w:val="333333"/>
          <w:sz w:val="26"/>
          <w:szCs w:val="26"/>
        </w:rPr>
        <w:t>, and R.T. Bannerman</w:t>
      </w:r>
      <w:r w:rsidR="00C6606B">
        <w:rPr>
          <w:rFonts w:ascii="Times New Roman" w:eastAsia="Times New Roman" w:hAnsi="Times New Roman" w:cs="Times New Roman"/>
          <w:color w:val="333333"/>
          <w:sz w:val="26"/>
          <w:szCs w:val="26"/>
        </w:rPr>
        <w:t>,</w:t>
      </w:r>
      <w:r w:rsidRPr="00F048CA">
        <w:rPr>
          <w:rFonts w:ascii="Times New Roman" w:eastAsia="Times New Roman" w:hAnsi="Times New Roman" w:cs="Times New Roman"/>
          <w:color w:val="333333"/>
          <w:sz w:val="26"/>
          <w:szCs w:val="26"/>
        </w:rPr>
        <w:t xml:space="preserve"> 1999. </w:t>
      </w:r>
      <w:hyperlink r:id="rId69" w:history="1">
        <w:proofErr w:type="gramStart"/>
        <w:r w:rsidRPr="00F048CA">
          <w:rPr>
            <w:rStyle w:val="Hyperlink"/>
            <w:rFonts w:ascii="Times New Roman" w:eastAsia="Times New Roman" w:hAnsi="Times New Roman" w:cs="Times New Roman"/>
            <w:color w:val="2F91E0"/>
            <w:sz w:val="26"/>
            <w:szCs w:val="26"/>
          </w:rPr>
          <w:t xml:space="preserve">Sources of Phosphorus in </w:t>
        </w:r>
        <w:proofErr w:type="spellStart"/>
        <w:r w:rsidRPr="00F048CA">
          <w:rPr>
            <w:rStyle w:val="Hyperlink"/>
            <w:rFonts w:ascii="Times New Roman" w:eastAsia="Times New Roman" w:hAnsi="Times New Roman" w:cs="Times New Roman"/>
            <w:color w:val="2F91E0"/>
            <w:sz w:val="26"/>
            <w:szCs w:val="26"/>
          </w:rPr>
          <w:t>Stormwater</w:t>
        </w:r>
        <w:proofErr w:type="spellEnd"/>
        <w:r w:rsidRPr="00F048CA">
          <w:rPr>
            <w:rStyle w:val="Hyperlink"/>
            <w:rFonts w:ascii="Times New Roman" w:eastAsia="Times New Roman" w:hAnsi="Times New Roman" w:cs="Times New Roman"/>
            <w:color w:val="2F91E0"/>
            <w:sz w:val="26"/>
            <w:szCs w:val="26"/>
          </w:rPr>
          <w:t xml:space="preserve"> and Street Dirt from Two Urban Residential Basins In Madison, Wisconsin, 1994–95</w:t>
        </w:r>
      </w:hyperlink>
      <w:r w:rsidRPr="00F048CA">
        <w:rPr>
          <w:rFonts w:ascii="Times New Roman" w:eastAsia="Times New Roman" w:hAnsi="Times New Roman" w:cs="Times New Roman"/>
          <w:color w:val="333333"/>
          <w:sz w:val="26"/>
          <w:szCs w:val="26"/>
        </w:rPr>
        <w:t>.</w:t>
      </w:r>
      <w:proofErr w:type="gramEnd"/>
      <w:r w:rsidRPr="00F048CA">
        <w:rPr>
          <w:rFonts w:ascii="Times New Roman" w:eastAsia="Times New Roman" w:hAnsi="Times New Roman" w:cs="Times New Roman"/>
          <w:color w:val="333333"/>
          <w:sz w:val="26"/>
          <w:szCs w:val="26"/>
        </w:rPr>
        <w:t xml:space="preserve"> U.S. Geological Survey Water-Resources Investigations Report 99–4021.</w:t>
      </w:r>
    </w:p>
    <w:p w14:paraId="307F6AEA" w14:textId="03EBD16F" w:rsidR="00F117F1" w:rsidRDefault="003A4680" w:rsidP="00F117F1">
      <w:pPr>
        <w:widowControl w:val="0"/>
        <w:autoSpaceDE w:val="0"/>
        <w:autoSpaceDN w:val="0"/>
        <w:adjustRightInd w:val="0"/>
        <w:spacing w:after="240" w:line="300" w:lineRule="atLeast"/>
        <w:rPr>
          <w:rFonts w:ascii="Times Roman" w:hAnsi="Times Roman" w:cs="Times Roman"/>
          <w:color w:val="000000"/>
          <w:sz w:val="26"/>
          <w:szCs w:val="26"/>
        </w:rPr>
      </w:pPr>
      <w:proofErr w:type="spellStart"/>
      <w:proofErr w:type="gramStart"/>
      <w:r>
        <w:rPr>
          <w:rFonts w:ascii="Times Roman" w:hAnsi="Times Roman" w:cs="Times Roman"/>
          <w:color w:val="000000"/>
          <w:sz w:val="26"/>
          <w:szCs w:val="26"/>
        </w:rPr>
        <w:t>Zuur</w:t>
      </w:r>
      <w:proofErr w:type="spellEnd"/>
      <w:r>
        <w:rPr>
          <w:rFonts w:ascii="Times Roman" w:hAnsi="Times Roman" w:cs="Times Roman"/>
          <w:color w:val="000000"/>
          <w:sz w:val="26"/>
          <w:szCs w:val="26"/>
        </w:rPr>
        <w:t xml:space="preserve"> AF, </w:t>
      </w:r>
      <w:proofErr w:type="spellStart"/>
      <w:r>
        <w:rPr>
          <w:rFonts w:ascii="Times Roman" w:hAnsi="Times Roman" w:cs="Times Roman"/>
          <w:color w:val="000000"/>
          <w:sz w:val="26"/>
          <w:szCs w:val="26"/>
        </w:rPr>
        <w:t>Ieno</w:t>
      </w:r>
      <w:proofErr w:type="spellEnd"/>
      <w:r>
        <w:rPr>
          <w:rFonts w:ascii="Times Roman" w:hAnsi="Times Roman" w:cs="Times Roman"/>
          <w:color w:val="000000"/>
          <w:sz w:val="26"/>
          <w:szCs w:val="26"/>
        </w:rPr>
        <w:t xml:space="preserve"> EN, Walker NJ, </w:t>
      </w:r>
      <w:proofErr w:type="spellStart"/>
      <w:r>
        <w:rPr>
          <w:rFonts w:ascii="Times Roman" w:hAnsi="Times Roman" w:cs="Times Roman"/>
          <w:color w:val="000000"/>
          <w:sz w:val="26"/>
          <w:szCs w:val="26"/>
        </w:rPr>
        <w:t>Saveliev</w:t>
      </w:r>
      <w:proofErr w:type="spellEnd"/>
      <w:r>
        <w:rPr>
          <w:rFonts w:ascii="Times Roman" w:hAnsi="Times Roman" w:cs="Times Roman"/>
          <w:color w:val="000000"/>
          <w:sz w:val="26"/>
          <w:szCs w:val="26"/>
        </w:rPr>
        <w:t xml:space="preserve"> AA, Smith GM. 2009.</w:t>
      </w:r>
      <w:proofErr w:type="gramEnd"/>
      <w:r>
        <w:rPr>
          <w:rFonts w:ascii="Times Roman" w:hAnsi="Times Roman" w:cs="Times Roman"/>
          <w:color w:val="000000"/>
          <w:sz w:val="26"/>
          <w:szCs w:val="26"/>
        </w:rPr>
        <w:t xml:space="preserve">  Mixed Effects Models and Extensions in Ecology with R.  New York (NY): Springer</w:t>
      </w:r>
    </w:p>
    <w:sectPr w:rsidR="00F117F1" w:rsidSect="0086039F">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571C27" w14:textId="77777777" w:rsidR="00F763D8" w:rsidRDefault="00F763D8" w:rsidP="00E53782">
      <w:r>
        <w:separator/>
      </w:r>
    </w:p>
  </w:endnote>
  <w:endnote w:type="continuationSeparator" w:id="0">
    <w:p w14:paraId="54EE4D66" w14:textId="77777777" w:rsidR="00F763D8" w:rsidRDefault="00F763D8" w:rsidP="00E53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panose1 w:val="00000500000000020000"/>
    <w:charset w:val="00"/>
    <w:family w:val="auto"/>
    <w:pitch w:val="variable"/>
    <w:sig w:usb0="E00002FF" w:usb1="5000205A" w:usb2="00000000"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Bold">
    <w:panose1 w:val="000008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8FCE25" w14:textId="77777777" w:rsidR="00F763D8" w:rsidRDefault="00F763D8" w:rsidP="00E53782">
      <w:r>
        <w:separator/>
      </w:r>
    </w:p>
  </w:footnote>
  <w:footnote w:type="continuationSeparator" w:id="0">
    <w:p w14:paraId="57E21A3C" w14:textId="77777777" w:rsidR="00F763D8" w:rsidRDefault="00F763D8" w:rsidP="00E53782">
      <w:r>
        <w:continuationSeparator/>
      </w:r>
    </w:p>
  </w:footnote>
  <w:footnote w:id="1">
    <w:p w14:paraId="41CEDF66" w14:textId="0D8F7EF8" w:rsidR="00F763D8" w:rsidRDefault="00F763D8">
      <w:pPr>
        <w:pStyle w:val="FootnoteText"/>
      </w:pPr>
      <w:r>
        <w:rPr>
          <w:rStyle w:val="FootnoteReference"/>
        </w:rPr>
        <w:footnoteRef/>
      </w:r>
      <w:r>
        <w:t xml:space="preserve"> Phase I </w:t>
      </w:r>
      <w:proofErr w:type="spellStart"/>
      <w:r>
        <w:t>Permittees</w:t>
      </w:r>
      <w:proofErr w:type="spellEnd"/>
      <w:r>
        <w:t xml:space="preserve"> include: cities of Tacoma and Seattle; King, Snohomish, Pierce and Clark counties; Ports of Tacoma and Seattle.  For this study, all data were used with the exception of those from Clark County (outside of the Puget Sound region) and Port of Seattle (too different from all other Puget Sound watersheds).</w:t>
      </w:r>
    </w:p>
  </w:footnote>
  <w:footnote w:id="2">
    <w:p w14:paraId="791B8175" w14:textId="16D7B5C0" w:rsidR="00F763D8" w:rsidRDefault="00F763D8">
      <w:pPr>
        <w:pStyle w:val="FootnoteText"/>
      </w:pPr>
      <w:r>
        <w:rPr>
          <w:rStyle w:val="FootnoteReference"/>
        </w:rPr>
        <w:footnoteRef/>
      </w:r>
      <w:r>
        <w:t xml:space="preserve"> See </w:t>
      </w:r>
      <w:r w:rsidRPr="00956EFC">
        <w:rPr>
          <w:rFonts w:cs="Times Roman"/>
          <w:color w:val="000000"/>
          <w:sz w:val="26"/>
          <w:szCs w:val="26"/>
        </w:rPr>
        <w:t>https://www.commerce.wa.gov/serving-communities/growth-management/puget-sound-mapping-project/</w:t>
      </w:r>
    </w:p>
  </w:footnote>
  <w:footnote w:id="3">
    <w:p w14:paraId="3C90090C" w14:textId="0D7EBC89" w:rsidR="00F763D8" w:rsidRDefault="00F763D8">
      <w:pPr>
        <w:pStyle w:val="FootnoteText"/>
      </w:pPr>
      <w:r>
        <w:rPr>
          <w:rStyle w:val="FootnoteReference"/>
        </w:rPr>
        <w:footnoteRef/>
      </w:r>
      <w:r>
        <w:t xml:space="preserve"> As described in Faraway (2006), p156, </w:t>
      </w:r>
      <w:proofErr w:type="gramStart"/>
      <w:r w:rsidRPr="00162E66">
        <w:rPr>
          <w:rFonts w:cs="Times Roman"/>
          <w:color w:val="000000"/>
          <w:sz w:val="26"/>
          <w:szCs w:val="26"/>
        </w:rPr>
        <w:t>REML</w:t>
      </w:r>
      <w:proofErr w:type="gramEnd"/>
      <w:r w:rsidRPr="00162E66">
        <w:rPr>
          <w:rFonts w:cs="Times Roman"/>
          <w:color w:val="000000"/>
          <w:sz w:val="26"/>
          <w:szCs w:val="26"/>
        </w:rPr>
        <w:t xml:space="preserve"> estimation should not be used to compare models with different fixed effects, because REML estimates the random effects by considering linear combinations of the data that remove the fixed effects.  If the fixed effects change, the likelihoods of the two models will not be directly comparable.</w:t>
      </w:r>
      <w:r>
        <w:rPr>
          <w:rFonts w:cs="Times Roman"/>
          <w:color w:val="000000"/>
          <w:sz w:val="26"/>
          <w:szCs w:val="26"/>
        </w:rPr>
        <w:t xml:space="preserve">  However, REML is generally considered to give better estimates for the random effects, so final models are fitted with REML.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D5AC0"/>
    <w:multiLevelType w:val="hybridMultilevel"/>
    <w:tmpl w:val="7680719E"/>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nsid w:val="08C81390"/>
    <w:multiLevelType w:val="hybridMultilevel"/>
    <w:tmpl w:val="7B922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D384DAD"/>
    <w:multiLevelType w:val="multilevel"/>
    <w:tmpl w:val="5770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E7B4143"/>
    <w:multiLevelType w:val="hybridMultilevel"/>
    <w:tmpl w:val="C68A26F4"/>
    <w:lvl w:ilvl="0" w:tplc="3A7AA9E2">
      <w:start w:val="4"/>
      <w:numFmt w:val="bullet"/>
      <w:lvlText w:val="-"/>
      <w:lvlJc w:val="left"/>
      <w:pPr>
        <w:ind w:left="720" w:hanging="360"/>
      </w:pPr>
      <w:rPr>
        <w:rFonts w:ascii="Times Roman" w:eastAsiaTheme="minorEastAsia" w:hAnsi="Times Roman" w:cs="Times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60F6C4A"/>
    <w:multiLevelType w:val="hybridMultilevel"/>
    <w:tmpl w:val="22184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FE5C19"/>
    <w:multiLevelType w:val="hybridMultilevel"/>
    <w:tmpl w:val="CE9EF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E74C4F"/>
    <w:multiLevelType w:val="hybridMultilevel"/>
    <w:tmpl w:val="08842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4942DC7"/>
    <w:multiLevelType w:val="hybridMultilevel"/>
    <w:tmpl w:val="ECDEC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7"/>
  </w:num>
  <w:num w:numId="4">
    <w:abstractNumId w:val="6"/>
  </w:num>
  <w:num w:numId="5">
    <w:abstractNumId w:val="3"/>
  </w:num>
  <w:num w:numId="6">
    <w:abstractNumId w:val="5"/>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38B1"/>
    <w:rsid w:val="00003192"/>
    <w:rsid w:val="00007940"/>
    <w:rsid w:val="00011E8D"/>
    <w:rsid w:val="00015ADD"/>
    <w:rsid w:val="00016E68"/>
    <w:rsid w:val="00017D6F"/>
    <w:rsid w:val="00026EBC"/>
    <w:rsid w:val="0003011A"/>
    <w:rsid w:val="00034CB5"/>
    <w:rsid w:val="00041BAB"/>
    <w:rsid w:val="000515F3"/>
    <w:rsid w:val="00055036"/>
    <w:rsid w:val="00063326"/>
    <w:rsid w:val="0006436D"/>
    <w:rsid w:val="00074BAC"/>
    <w:rsid w:val="0008130E"/>
    <w:rsid w:val="000A34CD"/>
    <w:rsid w:val="000A44FB"/>
    <w:rsid w:val="000B0F47"/>
    <w:rsid w:val="000B25AB"/>
    <w:rsid w:val="000C06A3"/>
    <w:rsid w:val="000D0C89"/>
    <w:rsid w:val="000D6BDA"/>
    <w:rsid w:val="000E1150"/>
    <w:rsid w:val="000E23DA"/>
    <w:rsid w:val="000E2440"/>
    <w:rsid w:val="000E37AC"/>
    <w:rsid w:val="000F48CD"/>
    <w:rsid w:val="000F4F30"/>
    <w:rsid w:val="000F7128"/>
    <w:rsid w:val="00100794"/>
    <w:rsid w:val="001056DC"/>
    <w:rsid w:val="00124481"/>
    <w:rsid w:val="001261DA"/>
    <w:rsid w:val="00126E03"/>
    <w:rsid w:val="001345C8"/>
    <w:rsid w:val="0013565B"/>
    <w:rsid w:val="00141343"/>
    <w:rsid w:val="001524B2"/>
    <w:rsid w:val="00152CB7"/>
    <w:rsid w:val="001552F4"/>
    <w:rsid w:val="001564D7"/>
    <w:rsid w:val="001729A9"/>
    <w:rsid w:val="00177789"/>
    <w:rsid w:val="00177F22"/>
    <w:rsid w:val="00190699"/>
    <w:rsid w:val="00190B3C"/>
    <w:rsid w:val="001935A2"/>
    <w:rsid w:val="00194C16"/>
    <w:rsid w:val="00195EEA"/>
    <w:rsid w:val="001A2A44"/>
    <w:rsid w:val="001A4A74"/>
    <w:rsid w:val="001B4F71"/>
    <w:rsid w:val="001E1273"/>
    <w:rsid w:val="001E2204"/>
    <w:rsid w:val="001E2484"/>
    <w:rsid w:val="00200B61"/>
    <w:rsid w:val="00207807"/>
    <w:rsid w:val="00210235"/>
    <w:rsid w:val="0021296C"/>
    <w:rsid w:val="002129FF"/>
    <w:rsid w:val="00221794"/>
    <w:rsid w:val="00226C8C"/>
    <w:rsid w:val="00233EC0"/>
    <w:rsid w:val="00243F1C"/>
    <w:rsid w:val="00257832"/>
    <w:rsid w:val="00262F05"/>
    <w:rsid w:val="002660DB"/>
    <w:rsid w:val="002668E8"/>
    <w:rsid w:val="00266B2C"/>
    <w:rsid w:val="00270B1F"/>
    <w:rsid w:val="002906A1"/>
    <w:rsid w:val="00297929"/>
    <w:rsid w:val="002A1828"/>
    <w:rsid w:val="002B1C6B"/>
    <w:rsid w:val="002B4E5A"/>
    <w:rsid w:val="002C117A"/>
    <w:rsid w:val="002C58B6"/>
    <w:rsid w:val="002F376E"/>
    <w:rsid w:val="002F78CA"/>
    <w:rsid w:val="002F7A2E"/>
    <w:rsid w:val="00300B36"/>
    <w:rsid w:val="003017BD"/>
    <w:rsid w:val="00303080"/>
    <w:rsid w:val="00307714"/>
    <w:rsid w:val="003160CC"/>
    <w:rsid w:val="00317693"/>
    <w:rsid w:val="003220BA"/>
    <w:rsid w:val="00332E79"/>
    <w:rsid w:val="003367D1"/>
    <w:rsid w:val="00344D04"/>
    <w:rsid w:val="00361F44"/>
    <w:rsid w:val="00376CE8"/>
    <w:rsid w:val="00392729"/>
    <w:rsid w:val="00392FE1"/>
    <w:rsid w:val="00394AF0"/>
    <w:rsid w:val="003A4680"/>
    <w:rsid w:val="003A5CFA"/>
    <w:rsid w:val="003A6C7D"/>
    <w:rsid w:val="003B004C"/>
    <w:rsid w:val="003B1D83"/>
    <w:rsid w:val="003C4237"/>
    <w:rsid w:val="003C5473"/>
    <w:rsid w:val="003F3F54"/>
    <w:rsid w:val="003F546A"/>
    <w:rsid w:val="003F550F"/>
    <w:rsid w:val="003F6CD1"/>
    <w:rsid w:val="00402565"/>
    <w:rsid w:val="004040BB"/>
    <w:rsid w:val="00412099"/>
    <w:rsid w:val="00414B1A"/>
    <w:rsid w:val="0042400F"/>
    <w:rsid w:val="00424F68"/>
    <w:rsid w:val="0043400A"/>
    <w:rsid w:val="00434960"/>
    <w:rsid w:val="00437F18"/>
    <w:rsid w:val="00445D3E"/>
    <w:rsid w:val="00451ADB"/>
    <w:rsid w:val="00467F9D"/>
    <w:rsid w:val="00484461"/>
    <w:rsid w:val="00486798"/>
    <w:rsid w:val="00487CD9"/>
    <w:rsid w:val="00491A45"/>
    <w:rsid w:val="00491C1B"/>
    <w:rsid w:val="00494A44"/>
    <w:rsid w:val="004A2914"/>
    <w:rsid w:val="004B062B"/>
    <w:rsid w:val="004B6568"/>
    <w:rsid w:val="004C4A71"/>
    <w:rsid w:val="004C63C7"/>
    <w:rsid w:val="004D20DF"/>
    <w:rsid w:val="004D2EE4"/>
    <w:rsid w:val="004E4D23"/>
    <w:rsid w:val="0050186D"/>
    <w:rsid w:val="005136C1"/>
    <w:rsid w:val="005148BC"/>
    <w:rsid w:val="005214EA"/>
    <w:rsid w:val="00523979"/>
    <w:rsid w:val="005262CE"/>
    <w:rsid w:val="00537A55"/>
    <w:rsid w:val="00540E41"/>
    <w:rsid w:val="005463B8"/>
    <w:rsid w:val="005513A1"/>
    <w:rsid w:val="00560C26"/>
    <w:rsid w:val="005A1E24"/>
    <w:rsid w:val="005A386E"/>
    <w:rsid w:val="005A7F15"/>
    <w:rsid w:val="005C5309"/>
    <w:rsid w:val="005D0A63"/>
    <w:rsid w:val="005D19BA"/>
    <w:rsid w:val="005D7C09"/>
    <w:rsid w:val="005E15C8"/>
    <w:rsid w:val="005E7789"/>
    <w:rsid w:val="005F6E0A"/>
    <w:rsid w:val="00612935"/>
    <w:rsid w:val="00616ABB"/>
    <w:rsid w:val="00622A15"/>
    <w:rsid w:val="00626589"/>
    <w:rsid w:val="006276A9"/>
    <w:rsid w:val="00631A0E"/>
    <w:rsid w:val="006334C4"/>
    <w:rsid w:val="00635F6C"/>
    <w:rsid w:val="00652DA0"/>
    <w:rsid w:val="00653A77"/>
    <w:rsid w:val="00653DA2"/>
    <w:rsid w:val="00671DF8"/>
    <w:rsid w:val="00687B26"/>
    <w:rsid w:val="00690876"/>
    <w:rsid w:val="006929E9"/>
    <w:rsid w:val="006968BC"/>
    <w:rsid w:val="006A5032"/>
    <w:rsid w:val="006B608F"/>
    <w:rsid w:val="006C1CBA"/>
    <w:rsid w:val="006C4E80"/>
    <w:rsid w:val="006D6237"/>
    <w:rsid w:val="006F10E7"/>
    <w:rsid w:val="00702F41"/>
    <w:rsid w:val="00710338"/>
    <w:rsid w:val="00711E67"/>
    <w:rsid w:val="007136F8"/>
    <w:rsid w:val="007137DC"/>
    <w:rsid w:val="00743358"/>
    <w:rsid w:val="00744AD8"/>
    <w:rsid w:val="00750B4E"/>
    <w:rsid w:val="00750D14"/>
    <w:rsid w:val="007522C4"/>
    <w:rsid w:val="007537DE"/>
    <w:rsid w:val="0075577D"/>
    <w:rsid w:val="00765608"/>
    <w:rsid w:val="007724D8"/>
    <w:rsid w:val="00774B66"/>
    <w:rsid w:val="00777A86"/>
    <w:rsid w:val="007800E8"/>
    <w:rsid w:val="00791855"/>
    <w:rsid w:val="00792EC8"/>
    <w:rsid w:val="00793874"/>
    <w:rsid w:val="0079541E"/>
    <w:rsid w:val="007976B2"/>
    <w:rsid w:val="007A708C"/>
    <w:rsid w:val="007B0BCB"/>
    <w:rsid w:val="007B497A"/>
    <w:rsid w:val="007C3481"/>
    <w:rsid w:val="007E1DBD"/>
    <w:rsid w:val="00806FCE"/>
    <w:rsid w:val="00817DE0"/>
    <w:rsid w:val="00820548"/>
    <w:rsid w:val="00826A8A"/>
    <w:rsid w:val="00827676"/>
    <w:rsid w:val="008334D9"/>
    <w:rsid w:val="00852371"/>
    <w:rsid w:val="00853A42"/>
    <w:rsid w:val="0086039F"/>
    <w:rsid w:val="00860D78"/>
    <w:rsid w:val="00861C02"/>
    <w:rsid w:val="00865ECA"/>
    <w:rsid w:val="00867948"/>
    <w:rsid w:val="0087173E"/>
    <w:rsid w:val="00877A6E"/>
    <w:rsid w:val="00882BD8"/>
    <w:rsid w:val="00886022"/>
    <w:rsid w:val="00896FF7"/>
    <w:rsid w:val="008A61A0"/>
    <w:rsid w:val="008A647A"/>
    <w:rsid w:val="008B5C2D"/>
    <w:rsid w:val="008C0DAF"/>
    <w:rsid w:val="008C237D"/>
    <w:rsid w:val="008C5860"/>
    <w:rsid w:val="008E5E36"/>
    <w:rsid w:val="008F0130"/>
    <w:rsid w:val="008F3D66"/>
    <w:rsid w:val="00905F45"/>
    <w:rsid w:val="009074F4"/>
    <w:rsid w:val="00912298"/>
    <w:rsid w:val="00916865"/>
    <w:rsid w:val="009219E7"/>
    <w:rsid w:val="0093310F"/>
    <w:rsid w:val="00953422"/>
    <w:rsid w:val="0095414B"/>
    <w:rsid w:val="00956DB5"/>
    <w:rsid w:val="00956EFC"/>
    <w:rsid w:val="009574F0"/>
    <w:rsid w:val="009617A7"/>
    <w:rsid w:val="00970F9E"/>
    <w:rsid w:val="0099152A"/>
    <w:rsid w:val="00991A38"/>
    <w:rsid w:val="009A674B"/>
    <w:rsid w:val="009A6B48"/>
    <w:rsid w:val="009C7128"/>
    <w:rsid w:val="009D7119"/>
    <w:rsid w:val="009D781F"/>
    <w:rsid w:val="009E251F"/>
    <w:rsid w:val="009E3F51"/>
    <w:rsid w:val="009E5E54"/>
    <w:rsid w:val="009E6280"/>
    <w:rsid w:val="00A03194"/>
    <w:rsid w:val="00A0337A"/>
    <w:rsid w:val="00A063B6"/>
    <w:rsid w:val="00A11D56"/>
    <w:rsid w:val="00A138C8"/>
    <w:rsid w:val="00A176DD"/>
    <w:rsid w:val="00A35CE6"/>
    <w:rsid w:val="00A45BBA"/>
    <w:rsid w:val="00A509F9"/>
    <w:rsid w:val="00A571CF"/>
    <w:rsid w:val="00A66850"/>
    <w:rsid w:val="00A71F1C"/>
    <w:rsid w:val="00A74BBF"/>
    <w:rsid w:val="00A763D7"/>
    <w:rsid w:val="00A84275"/>
    <w:rsid w:val="00A865C1"/>
    <w:rsid w:val="00A9475F"/>
    <w:rsid w:val="00AA0519"/>
    <w:rsid w:val="00AA1F08"/>
    <w:rsid w:val="00AA4C2A"/>
    <w:rsid w:val="00AB7C82"/>
    <w:rsid w:val="00AC0224"/>
    <w:rsid w:val="00AC06BA"/>
    <w:rsid w:val="00AC0806"/>
    <w:rsid w:val="00AC086B"/>
    <w:rsid w:val="00AC3864"/>
    <w:rsid w:val="00AD0BFB"/>
    <w:rsid w:val="00AD2A76"/>
    <w:rsid w:val="00AD61D4"/>
    <w:rsid w:val="00AE02C3"/>
    <w:rsid w:val="00AE471B"/>
    <w:rsid w:val="00AE66F0"/>
    <w:rsid w:val="00AE727C"/>
    <w:rsid w:val="00AF2069"/>
    <w:rsid w:val="00B04013"/>
    <w:rsid w:val="00B11CC5"/>
    <w:rsid w:val="00B16E43"/>
    <w:rsid w:val="00B17ECC"/>
    <w:rsid w:val="00B204C6"/>
    <w:rsid w:val="00B22833"/>
    <w:rsid w:val="00B253CF"/>
    <w:rsid w:val="00B322BB"/>
    <w:rsid w:val="00B331FF"/>
    <w:rsid w:val="00B41B83"/>
    <w:rsid w:val="00B5125B"/>
    <w:rsid w:val="00B52C64"/>
    <w:rsid w:val="00B61C26"/>
    <w:rsid w:val="00B64377"/>
    <w:rsid w:val="00B709A0"/>
    <w:rsid w:val="00B713D9"/>
    <w:rsid w:val="00B7277F"/>
    <w:rsid w:val="00B91CE4"/>
    <w:rsid w:val="00BA33A5"/>
    <w:rsid w:val="00BE1034"/>
    <w:rsid w:val="00BE4FDE"/>
    <w:rsid w:val="00BF6FEA"/>
    <w:rsid w:val="00BF710F"/>
    <w:rsid w:val="00C009FF"/>
    <w:rsid w:val="00C02695"/>
    <w:rsid w:val="00C04282"/>
    <w:rsid w:val="00C078E0"/>
    <w:rsid w:val="00C2212F"/>
    <w:rsid w:val="00C22432"/>
    <w:rsid w:val="00C22C80"/>
    <w:rsid w:val="00C256D8"/>
    <w:rsid w:val="00C31251"/>
    <w:rsid w:val="00C32C06"/>
    <w:rsid w:val="00C333D6"/>
    <w:rsid w:val="00C3434F"/>
    <w:rsid w:val="00C36066"/>
    <w:rsid w:val="00C44015"/>
    <w:rsid w:val="00C4417D"/>
    <w:rsid w:val="00C449C7"/>
    <w:rsid w:val="00C56CC3"/>
    <w:rsid w:val="00C658DA"/>
    <w:rsid w:val="00C6606B"/>
    <w:rsid w:val="00C7254B"/>
    <w:rsid w:val="00C74086"/>
    <w:rsid w:val="00C77DFE"/>
    <w:rsid w:val="00C85FB4"/>
    <w:rsid w:val="00C87C0E"/>
    <w:rsid w:val="00C9017B"/>
    <w:rsid w:val="00C964BE"/>
    <w:rsid w:val="00CA50C0"/>
    <w:rsid w:val="00CB3FF8"/>
    <w:rsid w:val="00CC1359"/>
    <w:rsid w:val="00CC202C"/>
    <w:rsid w:val="00CD673B"/>
    <w:rsid w:val="00CE1514"/>
    <w:rsid w:val="00CE19E3"/>
    <w:rsid w:val="00CF2355"/>
    <w:rsid w:val="00CF6FCC"/>
    <w:rsid w:val="00CF7C1D"/>
    <w:rsid w:val="00D03419"/>
    <w:rsid w:val="00D04372"/>
    <w:rsid w:val="00D445CF"/>
    <w:rsid w:val="00D4510A"/>
    <w:rsid w:val="00D4573E"/>
    <w:rsid w:val="00D47961"/>
    <w:rsid w:val="00D50F1F"/>
    <w:rsid w:val="00D57D1B"/>
    <w:rsid w:val="00D661BF"/>
    <w:rsid w:val="00D6779B"/>
    <w:rsid w:val="00D722BA"/>
    <w:rsid w:val="00D72321"/>
    <w:rsid w:val="00D72D6B"/>
    <w:rsid w:val="00D77D0D"/>
    <w:rsid w:val="00D836BF"/>
    <w:rsid w:val="00D84787"/>
    <w:rsid w:val="00D8545E"/>
    <w:rsid w:val="00D91B82"/>
    <w:rsid w:val="00D91DC5"/>
    <w:rsid w:val="00D93F84"/>
    <w:rsid w:val="00D94534"/>
    <w:rsid w:val="00D96E06"/>
    <w:rsid w:val="00DA0951"/>
    <w:rsid w:val="00DA66AE"/>
    <w:rsid w:val="00DA6B92"/>
    <w:rsid w:val="00DA714D"/>
    <w:rsid w:val="00DB3DAD"/>
    <w:rsid w:val="00DB7360"/>
    <w:rsid w:val="00DC3C5F"/>
    <w:rsid w:val="00DC583A"/>
    <w:rsid w:val="00DC7A81"/>
    <w:rsid w:val="00DD05F7"/>
    <w:rsid w:val="00DD1C0F"/>
    <w:rsid w:val="00DD27F3"/>
    <w:rsid w:val="00DD2843"/>
    <w:rsid w:val="00DD38B1"/>
    <w:rsid w:val="00DD6343"/>
    <w:rsid w:val="00DD7B51"/>
    <w:rsid w:val="00DE25B2"/>
    <w:rsid w:val="00DE4810"/>
    <w:rsid w:val="00DF03EB"/>
    <w:rsid w:val="00DF436D"/>
    <w:rsid w:val="00E01816"/>
    <w:rsid w:val="00E07DC2"/>
    <w:rsid w:val="00E21A84"/>
    <w:rsid w:val="00E259BE"/>
    <w:rsid w:val="00E33CBC"/>
    <w:rsid w:val="00E35CB2"/>
    <w:rsid w:val="00E4665E"/>
    <w:rsid w:val="00E53782"/>
    <w:rsid w:val="00E71ABD"/>
    <w:rsid w:val="00E71F7E"/>
    <w:rsid w:val="00E7619F"/>
    <w:rsid w:val="00E76DDF"/>
    <w:rsid w:val="00E84AD9"/>
    <w:rsid w:val="00E8603B"/>
    <w:rsid w:val="00E91701"/>
    <w:rsid w:val="00E95AB8"/>
    <w:rsid w:val="00EB2731"/>
    <w:rsid w:val="00EB3080"/>
    <w:rsid w:val="00EC1429"/>
    <w:rsid w:val="00EC44E0"/>
    <w:rsid w:val="00EC6C6D"/>
    <w:rsid w:val="00ED75B9"/>
    <w:rsid w:val="00EE7253"/>
    <w:rsid w:val="00F01E5D"/>
    <w:rsid w:val="00F048CA"/>
    <w:rsid w:val="00F0541A"/>
    <w:rsid w:val="00F10C60"/>
    <w:rsid w:val="00F117F1"/>
    <w:rsid w:val="00F1195C"/>
    <w:rsid w:val="00F15F7C"/>
    <w:rsid w:val="00F207B7"/>
    <w:rsid w:val="00F232D4"/>
    <w:rsid w:val="00F50093"/>
    <w:rsid w:val="00F66A3F"/>
    <w:rsid w:val="00F67D9A"/>
    <w:rsid w:val="00F754C1"/>
    <w:rsid w:val="00F75AE5"/>
    <w:rsid w:val="00F763D8"/>
    <w:rsid w:val="00F851A2"/>
    <w:rsid w:val="00F9386A"/>
    <w:rsid w:val="00FA04D7"/>
    <w:rsid w:val="00FA0504"/>
    <w:rsid w:val="00FA5A49"/>
    <w:rsid w:val="00FA6184"/>
    <w:rsid w:val="00FA7608"/>
    <w:rsid w:val="00FB1EDB"/>
    <w:rsid w:val="00FE0393"/>
    <w:rsid w:val="00FE1196"/>
    <w:rsid w:val="00FE59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418F9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E53782"/>
  </w:style>
  <w:style w:type="character" w:customStyle="1" w:styleId="FootnoteTextChar">
    <w:name w:val="Footnote Text Char"/>
    <w:basedOn w:val="DefaultParagraphFont"/>
    <w:link w:val="FootnoteText"/>
    <w:uiPriority w:val="99"/>
    <w:rsid w:val="00E53782"/>
  </w:style>
  <w:style w:type="character" w:styleId="FootnoteReference">
    <w:name w:val="footnote reference"/>
    <w:basedOn w:val="DefaultParagraphFont"/>
    <w:uiPriority w:val="99"/>
    <w:unhideWhenUsed/>
    <w:rsid w:val="00E53782"/>
    <w:rPr>
      <w:vertAlign w:val="superscript"/>
    </w:rPr>
  </w:style>
  <w:style w:type="paragraph" w:styleId="ListParagraph">
    <w:name w:val="List Paragraph"/>
    <w:basedOn w:val="Normal"/>
    <w:uiPriority w:val="34"/>
    <w:qFormat/>
    <w:rsid w:val="00AC0806"/>
    <w:pPr>
      <w:ind w:left="720"/>
      <w:contextualSpacing/>
    </w:pPr>
  </w:style>
  <w:style w:type="table" w:styleId="TableGrid">
    <w:name w:val="Table Grid"/>
    <w:basedOn w:val="TableNormal"/>
    <w:uiPriority w:val="59"/>
    <w:rsid w:val="00860D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77789"/>
    <w:rPr>
      <w:rFonts w:ascii="Lucida Grande" w:hAnsi="Lucida Grande"/>
      <w:sz w:val="18"/>
      <w:szCs w:val="18"/>
    </w:rPr>
  </w:style>
  <w:style w:type="character" w:customStyle="1" w:styleId="BalloonTextChar">
    <w:name w:val="Balloon Text Char"/>
    <w:basedOn w:val="DefaultParagraphFont"/>
    <w:link w:val="BalloonText"/>
    <w:uiPriority w:val="99"/>
    <w:semiHidden/>
    <w:rsid w:val="00177789"/>
    <w:rPr>
      <w:rFonts w:ascii="Lucida Grande" w:hAnsi="Lucida Grande"/>
      <w:sz w:val="18"/>
      <w:szCs w:val="18"/>
    </w:rPr>
  </w:style>
  <w:style w:type="character" w:styleId="Hyperlink">
    <w:name w:val="Hyperlink"/>
    <w:basedOn w:val="DefaultParagraphFont"/>
    <w:uiPriority w:val="99"/>
    <w:unhideWhenUsed/>
    <w:rsid w:val="00D84787"/>
    <w:rPr>
      <w:color w:val="0000FF" w:themeColor="hyperlink"/>
      <w:u w:val="single"/>
    </w:rPr>
  </w:style>
  <w:style w:type="character" w:styleId="FollowedHyperlink">
    <w:name w:val="FollowedHyperlink"/>
    <w:basedOn w:val="DefaultParagraphFont"/>
    <w:uiPriority w:val="99"/>
    <w:semiHidden/>
    <w:unhideWhenUsed/>
    <w:rsid w:val="00A176DD"/>
    <w:rPr>
      <w:color w:val="800080" w:themeColor="followedHyperlink"/>
      <w:u w:val="single"/>
    </w:rPr>
  </w:style>
  <w:style w:type="paragraph" w:styleId="Header">
    <w:name w:val="header"/>
    <w:basedOn w:val="Normal"/>
    <w:link w:val="HeaderChar"/>
    <w:uiPriority w:val="99"/>
    <w:unhideWhenUsed/>
    <w:rsid w:val="00B5125B"/>
    <w:pPr>
      <w:tabs>
        <w:tab w:val="center" w:pos="4320"/>
        <w:tab w:val="right" w:pos="8640"/>
      </w:tabs>
    </w:pPr>
  </w:style>
  <w:style w:type="character" w:customStyle="1" w:styleId="HeaderChar">
    <w:name w:val="Header Char"/>
    <w:basedOn w:val="DefaultParagraphFont"/>
    <w:link w:val="Header"/>
    <w:uiPriority w:val="99"/>
    <w:rsid w:val="00B5125B"/>
  </w:style>
  <w:style w:type="paragraph" w:styleId="Footer">
    <w:name w:val="footer"/>
    <w:basedOn w:val="Normal"/>
    <w:link w:val="FooterChar"/>
    <w:uiPriority w:val="99"/>
    <w:unhideWhenUsed/>
    <w:rsid w:val="00B5125B"/>
    <w:pPr>
      <w:tabs>
        <w:tab w:val="center" w:pos="4320"/>
        <w:tab w:val="right" w:pos="8640"/>
      </w:tabs>
    </w:pPr>
  </w:style>
  <w:style w:type="character" w:customStyle="1" w:styleId="FooterChar">
    <w:name w:val="Footer Char"/>
    <w:basedOn w:val="DefaultParagraphFont"/>
    <w:link w:val="Footer"/>
    <w:uiPriority w:val="99"/>
    <w:rsid w:val="00B512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E53782"/>
  </w:style>
  <w:style w:type="character" w:customStyle="1" w:styleId="FootnoteTextChar">
    <w:name w:val="Footnote Text Char"/>
    <w:basedOn w:val="DefaultParagraphFont"/>
    <w:link w:val="FootnoteText"/>
    <w:uiPriority w:val="99"/>
    <w:rsid w:val="00E53782"/>
  </w:style>
  <w:style w:type="character" w:styleId="FootnoteReference">
    <w:name w:val="footnote reference"/>
    <w:basedOn w:val="DefaultParagraphFont"/>
    <w:uiPriority w:val="99"/>
    <w:unhideWhenUsed/>
    <w:rsid w:val="00E53782"/>
    <w:rPr>
      <w:vertAlign w:val="superscript"/>
    </w:rPr>
  </w:style>
  <w:style w:type="paragraph" w:styleId="ListParagraph">
    <w:name w:val="List Paragraph"/>
    <w:basedOn w:val="Normal"/>
    <w:uiPriority w:val="34"/>
    <w:qFormat/>
    <w:rsid w:val="00AC0806"/>
    <w:pPr>
      <w:ind w:left="720"/>
      <w:contextualSpacing/>
    </w:pPr>
  </w:style>
  <w:style w:type="table" w:styleId="TableGrid">
    <w:name w:val="Table Grid"/>
    <w:basedOn w:val="TableNormal"/>
    <w:uiPriority w:val="59"/>
    <w:rsid w:val="00860D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77789"/>
    <w:rPr>
      <w:rFonts w:ascii="Lucida Grande" w:hAnsi="Lucida Grande"/>
      <w:sz w:val="18"/>
      <w:szCs w:val="18"/>
    </w:rPr>
  </w:style>
  <w:style w:type="character" w:customStyle="1" w:styleId="BalloonTextChar">
    <w:name w:val="Balloon Text Char"/>
    <w:basedOn w:val="DefaultParagraphFont"/>
    <w:link w:val="BalloonText"/>
    <w:uiPriority w:val="99"/>
    <w:semiHidden/>
    <w:rsid w:val="00177789"/>
    <w:rPr>
      <w:rFonts w:ascii="Lucida Grande" w:hAnsi="Lucida Grande"/>
      <w:sz w:val="18"/>
      <w:szCs w:val="18"/>
    </w:rPr>
  </w:style>
  <w:style w:type="character" w:styleId="Hyperlink">
    <w:name w:val="Hyperlink"/>
    <w:basedOn w:val="DefaultParagraphFont"/>
    <w:uiPriority w:val="99"/>
    <w:unhideWhenUsed/>
    <w:rsid w:val="00D84787"/>
    <w:rPr>
      <w:color w:val="0000FF" w:themeColor="hyperlink"/>
      <w:u w:val="single"/>
    </w:rPr>
  </w:style>
  <w:style w:type="character" w:styleId="FollowedHyperlink">
    <w:name w:val="FollowedHyperlink"/>
    <w:basedOn w:val="DefaultParagraphFont"/>
    <w:uiPriority w:val="99"/>
    <w:semiHidden/>
    <w:unhideWhenUsed/>
    <w:rsid w:val="00A176DD"/>
    <w:rPr>
      <w:color w:val="800080" w:themeColor="followedHyperlink"/>
      <w:u w:val="single"/>
    </w:rPr>
  </w:style>
  <w:style w:type="paragraph" w:styleId="Header">
    <w:name w:val="header"/>
    <w:basedOn w:val="Normal"/>
    <w:link w:val="HeaderChar"/>
    <w:uiPriority w:val="99"/>
    <w:unhideWhenUsed/>
    <w:rsid w:val="00B5125B"/>
    <w:pPr>
      <w:tabs>
        <w:tab w:val="center" w:pos="4320"/>
        <w:tab w:val="right" w:pos="8640"/>
      </w:tabs>
    </w:pPr>
  </w:style>
  <w:style w:type="character" w:customStyle="1" w:styleId="HeaderChar">
    <w:name w:val="Header Char"/>
    <w:basedOn w:val="DefaultParagraphFont"/>
    <w:link w:val="Header"/>
    <w:uiPriority w:val="99"/>
    <w:rsid w:val="00B5125B"/>
  </w:style>
  <w:style w:type="paragraph" w:styleId="Footer">
    <w:name w:val="footer"/>
    <w:basedOn w:val="Normal"/>
    <w:link w:val="FooterChar"/>
    <w:uiPriority w:val="99"/>
    <w:unhideWhenUsed/>
    <w:rsid w:val="00B5125B"/>
    <w:pPr>
      <w:tabs>
        <w:tab w:val="center" w:pos="4320"/>
        <w:tab w:val="right" w:pos="8640"/>
      </w:tabs>
    </w:pPr>
  </w:style>
  <w:style w:type="character" w:customStyle="1" w:styleId="FooterChar">
    <w:name w:val="Footer Char"/>
    <w:basedOn w:val="DefaultParagraphFont"/>
    <w:link w:val="Footer"/>
    <w:uiPriority w:val="99"/>
    <w:rsid w:val="00B512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9189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hyperlink" Target="https://www.R-project.org/" TargetMode="External"/><Relationship Id="rId68" Type="http://schemas.openxmlformats.org/officeDocument/2006/relationships/hyperlink" Target="https://www.usgs.gov/software/hrdb-highway-runoff-database-software-page" TargetMode="External"/><Relationship Id="rId69" Type="http://schemas.openxmlformats.org/officeDocument/2006/relationships/hyperlink" Target="https://stormwater.pca.state.mn.us/index.php?title=File:USGS_paper_sources_of_phosphorus.pdf" TargetMode="Externa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47</Pages>
  <Words>7496</Words>
  <Characters>42733</Characters>
  <Application>Microsoft Macintosh Word</Application>
  <DocSecurity>0</DocSecurity>
  <Lines>356</Lines>
  <Paragraphs>100</Paragraphs>
  <ScaleCrop>false</ScaleCrop>
  <Company/>
  <LinksUpToDate>false</LinksUpToDate>
  <CharactersWithSpaces>50129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Dusek Jennings</dc:creator>
  <cp:keywords/>
  <dc:description/>
  <cp:lastModifiedBy>Eva Dusek Jennings</cp:lastModifiedBy>
  <cp:revision>31</cp:revision>
  <dcterms:created xsi:type="dcterms:W3CDTF">2022-02-18T17:55:00Z</dcterms:created>
  <dcterms:modified xsi:type="dcterms:W3CDTF">2022-02-28T20:01:00Z</dcterms:modified>
</cp:coreProperties>
</file>